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8862"/>
      </w:tblGrid>
      <w:tr w:rsidR="00D8738A" w:rsidRPr="001D4ABA" w:rsidTr="00887A74">
        <w:trPr>
          <w:trHeight w:val="3600"/>
        </w:trPr>
        <w:tc>
          <w:tcPr>
            <w:tcW w:w="9468" w:type="dxa"/>
            <w:vAlign w:val="center"/>
          </w:tcPr>
          <w:p w:rsidR="00D8738A" w:rsidRPr="001D4ABA" w:rsidRDefault="00D8738A" w:rsidP="00D8738A">
            <w:pPr>
              <w:pStyle w:val="CommentText"/>
              <w:tabs>
                <w:tab w:val="left" w:pos="3690"/>
              </w:tabs>
              <w:rPr>
                <w:rFonts w:ascii="Microsoft Sans Serif" w:hAnsi="Microsoft Sans Serif" w:cs="Microsoft Sans Serif"/>
                <w:sz w:val="36"/>
                <w:szCs w:val="36"/>
                <w:lang w:val="en-CA"/>
              </w:rPr>
            </w:pPr>
            <w:bookmarkStart w:id="0" w:name="_Toc67971282"/>
            <w:bookmarkStart w:id="1" w:name="_Toc207088441"/>
            <w:bookmarkStart w:id="2" w:name="_Toc346631142"/>
            <w:bookmarkStart w:id="3" w:name="_Ref70219548"/>
            <w:bookmarkStart w:id="4" w:name="_Toc346631143"/>
            <w:bookmarkStart w:id="5" w:name="_Ref203297312"/>
            <w:bookmarkStart w:id="6" w:name="_Toc69803923"/>
            <w:bookmarkStart w:id="7" w:name="_Toc69804702"/>
            <w:bookmarkStart w:id="8" w:name="_Toc70236308"/>
            <w:bookmarkStart w:id="9" w:name="_Toc75750316"/>
            <w:bookmarkStart w:id="10" w:name="_Toc76806581"/>
            <w:bookmarkStart w:id="11" w:name="_Toc93114275"/>
            <w:bookmarkStart w:id="12" w:name="_Toc207088469"/>
            <w:r>
              <w:rPr>
                <w:rFonts w:ascii="Microsoft Sans Serif" w:hAnsi="Microsoft Sans Serif" w:cs="Microsoft Sans Serif"/>
                <w:b/>
                <w:sz w:val="36"/>
                <w:szCs w:val="36"/>
                <w:lang w:val="en-CA"/>
              </w:rPr>
              <w:t xml:space="preserve">Summary of the 2012 </w:t>
            </w:r>
            <w:r w:rsidRPr="001D4ABA">
              <w:rPr>
                <w:rFonts w:ascii="Microsoft Sans Serif" w:hAnsi="Microsoft Sans Serif" w:cs="Microsoft Sans Serif"/>
                <w:b/>
                <w:sz w:val="36"/>
                <w:szCs w:val="36"/>
                <w:lang w:val="en-CA"/>
              </w:rPr>
              <w:t>British Columbia Sablefish (</w:t>
            </w:r>
            <w:proofErr w:type="spellStart"/>
            <w:r w:rsidRPr="001D4ABA">
              <w:rPr>
                <w:rFonts w:ascii="Microsoft Sans Serif" w:hAnsi="Microsoft Sans Serif" w:cs="Microsoft Sans Serif"/>
                <w:b/>
                <w:i/>
                <w:sz w:val="36"/>
                <w:szCs w:val="36"/>
                <w:lang w:val="en-CA"/>
              </w:rPr>
              <w:t>Anoplopoma</w:t>
            </w:r>
            <w:proofErr w:type="spellEnd"/>
            <w:r w:rsidRPr="001D4ABA">
              <w:rPr>
                <w:rFonts w:ascii="Microsoft Sans Serif" w:hAnsi="Microsoft Sans Serif" w:cs="Microsoft Sans Serif"/>
                <w:b/>
                <w:i/>
                <w:sz w:val="36"/>
                <w:szCs w:val="36"/>
                <w:lang w:val="en-CA"/>
              </w:rPr>
              <w:t xml:space="preserve"> fimbria</w:t>
            </w:r>
            <w:r w:rsidRPr="001D4ABA">
              <w:rPr>
                <w:rFonts w:ascii="Microsoft Sans Serif" w:hAnsi="Microsoft Sans Serif" w:cs="Microsoft Sans Serif"/>
                <w:b/>
                <w:sz w:val="36"/>
                <w:szCs w:val="36"/>
                <w:lang w:val="en-CA"/>
              </w:rPr>
              <w:t>) Research and Assessment Survey</w:t>
            </w:r>
          </w:p>
        </w:tc>
      </w:tr>
      <w:tr w:rsidR="00D8738A" w:rsidRPr="001D4ABA" w:rsidTr="00887A74">
        <w:trPr>
          <w:trHeight w:val="1872"/>
        </w:trPr>
        <w:tc>
          <w:tcPr>
            <w:tcW w:w="9468" w:type="dxa"/>
          </w:tcPr>
          <w:p w:rsidR="00D8738A" w:rsidRDefault="00D8738A" w:rsidP="00887A74">
            <w:pPr>
              <w:spacing w:before="240"/>
              <w:rPr>
                <w:rFonts w:ascii="Microsoft Sans Serif" w:hAnsi="Microsoft Sans Serif" w:cs="Microsoft Sans Serif"/>
                <w:sz w:val="28"/>
                <w:szCs w:val="28"/>
              </w:rPr>
            </w:pPr>
            <w:r>
              <w:rPr>
                <w:rFonts w:ascii="Microsoft Sans Serif" w:hAnsi="Microsoft Sans Serif" w:cs="Microsoft Sans Serif"/>
                <w:sz w:val="28"/>
                <w:szCs w:val="28"/>
              </w:rPr>
              <w:t>L.C. Lacko</w:t>
            </w:r>
            <w:r w:rsidRPr="001D4ABA">
              <w:rPr>
                <w:rFonts w:ascii="Microsoft Sans Serif" w:hAnsi="Microsoft Sans Serif" w:cs="Microsoft Sans Serif"/>
                <w:sz w:val="28"/>
                <w:szCs w:val="28"/>
              </w:rPr>
              <w:t xml:space="preserve">, A.R. Kronlund and M. </w:t>
            </w:r>
            <w:r>
              <w:rPr>
                <w:rFonts w:ascii="Microsoft Sans Serif" w:hAnsi="Microsoft Sans Serif" w:cs="Microsoft Sans Serif"/>
                <w:sz w:val="28"/>
                <w:szCs w:val="28"/>
              </w:rPr>
              <w:t>Wyeth</w:t>
            </w:r>
          </w:p>
          <w:p w:rsidR="00D8738A" w:rsidRPr="001D4ABA" w:rsidRDefault="00D8738A" w:rsidP="00887A74">
            <w:pPr>
              <w:spacing w:before="240"/>
              <w:rPr>
                <w:rFonts w:ascii="Microsoft Sans Serif" w:hAnsi="Microsoft Sans Serif" w:cs="Microsoft Sans Serif"/>
                <w:sz w:val="28"/>
                <w:szCs w:val="28"/>
              </w:rPr>
            </w:pPr>
          </w:p>
        </w:tc>
      </w:tr>
      <w:tr w:rsidR="00D8738A" w:rsidRPr="001D4ABA" w:rsidTr="00887A74">
        <w:trPr>
          <w:trHeight w:val="3600"/>
        </w:trPr>
        <w:tc>
          <w:tcPr>
            <w:tcW w:w="9468" w:type="dxa"/>
          </w:tcPr>
          <w:p w:rsidR="00D8738A" w:rsidRPr="001D4ABA" w:rsidRDefault="00D8738A" w:rsidP="00887A74">
            <w:pPr>
              <w:rPr>
                <w:rFonts w:ascii="Microsoft Sans Serif" w:hAnsi="Microsoft Sans Serif" w:cs="Microsoft Sans Serif"/>
                <w:sz w:val="28"/>
                <w:szCs w:val="28"/>
              </w:rPr>
            </w:pPr>
            <w:r>
              <w:rPr>
                <w:rFonts w:ascii="Microsoft Sans Serif" w:hAnsi="Microsoft Sans Serif" w:cs="Microsoft Sans Serif"/>
                <w:sz w:val="28"/>
                <w:szCs w:val="28"/>
              </w:rPr>
              <w:t>Fisheries and</w:t>
            </w:r>
            <w:r w:rsidRPr="001D4ABA">
              <w:rPr>
                <w:rFonts w:ascii="Microsoft Sans Serif" w:hAnsi="Microsoft Sans Serif" w:cs="Microsoft Sans Serif"/>
                <w:sz w:val="28"/>
                <w:szCs w:val="28"/>
              </w:rPr>
              <w:t xml:space="preserve"> Oceans Canada</w:t>
            </w:r>
          </w:p>
          <w:p w:rsidR="00D8738A" w:rsidRPr="001D4ABA" w:rsidRDefault="00D8738A" w:rsidP="00887A74">
            <w:pPr>
              <w:rPr>
                <w:rFonts w:ascii="Microsoft Sans Serif" w:hAnsi="Microsoft Sans Serif" w:cs="Microsoft Sans Serif"/>
                <w:sz w:val="28"/>
                <w:szCs w:val="28"/>
              </w:rPr>
            </w:pPr>
            <w:r w:rsidRPr="001D4ABA">
              <w:rPr>
                <w:rFonts w:ascii="Microsoft Sans Serif" w:hAnsi="Microsoft Sans Serif" w:cs="Microsoft Sans Serif"/>
                <w:sz w:val="28"/>
                <w:szCs w:val="28"/>
              </w:rPr>
              <w:t>Science Branch, Pacific Region</w:t>
            </w:r>
          </w:p>
          <w:p w:rsidR="00D8738A" w:rsidRPr="001D4ABA" w:rsidRDefault="00D8738A" w:rsidP="00887A74">
            <w:pPr>
              <w:rPr>
                <w:rFonts w:ascii="Microsoft Sans Serif" w:hAnsi="Microsoft Sans Serif" w:cs="Microsoft Sans Serif"/>
                <w:sz w:val="28"/>
                <w:szCs w:val="28"/>
              </w:rPr>
            </w:pPr>
            <w:r w:rsidRPr="001D4ABA">
              <w:rPr>
                <w:rFonts w:ascii="Microsoft Sans Serif" w:hAnsi="Microsoft Sans Serif" w:cs="Microsoft Sans Serif"/>
                <w:sz w:val="28"/>
                <w:szCs w:val="28"/>
              </w:rPr>
              <w:t>Pacific Biological Station</w:t>
            </w:r>
          </w:p>
          <w:p w:rsidR="00D8738A" w:rsidRPr="001D4ABA" w:rsidRDefault="00D8738A" w:rsidP="00887A74">
            <w:pPr>
              <w:rPr>
                <w:rFonts w:ascii="Microsoft Sans Serif" w:hAnsi="Microsoft Sans Serif" w:cs="Microsoft Sans Serif"/>
                <w:sz w:val="28"/>
                <w:szCs w:val="28"/>
              </w:rPr>
            </w:pPr>
            <w:r w:rsidRPr="001D4ABA">
              <w:rPr>
                <w:rFonts w:ascii="Microsoft Sans Serif" w:hAnsi="Microsoft Sans Serif" w:cs="Microsoft Sans Serif"/>
                <w:sz w:val="28"/>
                <w:szCs w:val="28"/>
              </w:rPr>
              <w:t>Nanaimo, British Columbia</w:t>
            </w:r>
          </w:p>
          <w:p w:rsidR="00D8738A" w:rsidRPr="001D4ABA" w:rsidRDefault="00D8738A" w:rsidP="00887A74">
            <w:pPr>
              <w:rPr>
                <w:rFonts w:ascii="Microsoft Sans Serif" w:hAnsi="Microsoft Sans Serif" w:cs="Microsoft Sans Serif"/>
                <w:sz w:val="28"/>
                <w:szCs w:val="28"/>
              </w:rPr>
            </w:pPr>
            <w:r w:rsidRPr="001D4ABA">
              <w:rPr>
                <w:rFonts w:ascii="Microsoft Sans Serif" w:hAnsi="Microsoft Sans Serif" w:cs="Microsoft Sans Serif"/>
                <w:sz w:val="28"/>
                <w:szCs w:val="28"/>
              </w:rPr>
              <w:t>V9T 6N7</w:t>
            </w:r>
          </w:p>
        </w:tc>
      </w:tr>
      <w:tr w:rsidR="00D8738A" w:rsidRPr="001D4ABA" w:rsidTr="00887A74">
        <w:trPr>
          <w:trHeight w:val="1440"/>
        </w:trPr>
        <w:tc>
          <w:tcPr>
            <w:tcW w:w="9468" w:type="dxa"/>
          </w:tcPr>
          <w:p w:rsidR="00D8738A" w:rsidRPr="001D4ABA" w:rsidRDefault="00D8738A" w:rsidP="00887A74">
            <w:pPr>
              <w:rPr>
                <w:rFonts w:ascii="Microsoft Sans Serif" w:hAnsi="Microsoft Sans Serif" w:cs="Microsoft Sans Serif"/>
                <w:sz w:val="28"/>
                <w:szCs w:val="28"/>
              </w:rPr>
            </w:pPr>
            <w:r w:rsidRPr="001D4ABA">
              <w:rPr>
                <w:rFonts w:ascii="Microsoft Sans Serif" w:hAnsi="Microsoft Sans Serif" w:cs="Microsoft Sans Serif"/>
                <w:sz w:val="28"/>
                <w:szCs w:val="28"/>
              </w:rPr>
              <w:t>20</w:t>
            </w:r>
            <w:r>
              <w:rPr>
                <w:rFonts w:ascii="Microsoft Sans Serif" w:hAnsi="Microsoft Sans Serif" w:cs="Microsoft Sans Serif"/>
                <w:sz w:val="28"/>
                <w:szCs w:val="28"/>
              </w:rPr>
              <w:t>13</w:t>
            </w:r>
          </w:p>
        </w:tc>
      </w:tr>
      <w:tr w:rsidR="00D8738A" w:rsidRPr="000F27F4" w:rsidTr="00887A74">
        <w:trPr>
          <w:trHeight w:val="1440"/>
        </w:trPr>
        <w:tc>
          <w:tcPr>
            <w:tcW w:w="9468" w:type="dxa"/>
          </w:tcPr>
          <w:p w:rsidR="00D8738A" w:rsidRPr="001D4ABA" w:rsidRDefault="00D8738A" w:rsidP="00887A74">
            <w:pPr>
              <w:rPr>
                <w:rFonts w:ascii="Microsoft Sans Serif" w:hAnsi="Microsoft Sans Serif" w:cs="Microsoft Sans Serif"/>
                <w:b/>
                <w:sz w:val="36"/>
                <w:szCs w:val="36"/>
              </w:rPr>
            </w:pPr>
            <w:r w:rsidRPr="001D4ABA">
              <w:rPr>
                <w:rFonts w:ascii="Microsoft Sans Serif" w:hAnsi="Microsoft Sans Serif" w:cs="Microsoft Sans Serif"/>
                <w:b/>
                <w:sz w:val="36"/>
                <w:szCs w:val="36"/>
              </w:rPr>
              <w:t xml:space="preserve">Canadian </w:t>
            </w:r>
            <w:r>
              <w:rPr>
                <w:rFonts w:ascii="Microsoft Sans Serif" w:hAnsi="Microsoft Sans Serif" w:cs="Microsoft Sans Serif"/>
                <w:b/>
                <w:sz w:val="36"/>
                <w:szCs w:val="36"/>
              </w:rPr>
              <w:t>Technical</w:t>
            </w:r>
            <w:r w:rsidRPr="001D4ABA">
              <w:rPr>
                <w:rFonts w:ascii="Microsoft Sans Serif" w:hAnsi="Microsoft Sans Serif" w:cs="Microsoft Sans Serif"/>
                <w:b/>
                <w:sz w:val="36"/>
                <w:szCs w:val="36"/>
              </w:rPr>
              <w:t xml:space="preserve"> Report of</w:t>
            </w:r>
          </w:p>
          <w:p w:rsidR="00D8738A" w:rsidRDefault="00D8738A" w:rsidP="00887A74">
            <w:pPr>
              <w:rPr>
                <w:rFonts w:ascii="Microsoft Sans Serif" w:hAnsi="Microsoft Sans Serif" w:cs="Microsoft Sans Serif"/>
                <w:b/>
                <w:sz w:val="36"/>
                <w:szCs w:val="36"/>
              </w:rPr>
            </w:pPr>
            <w:r w:rsidRPr="001D4ABA">
              <w:rPr>
                <w:rFonts w:ascii="Microsoft Sans Serif" w:hAnsi="Microsoft Sans Serif" w:cs="Microsoft Sans Serif"/>
                <w:b/>
                <w:sz w:val="36"/>
                <w:szCs w:val="36"/>
              </w:rPr>
              <w:t xml:space="preserve">Fisheries and Aquatic Sciences </w:t>
            </w:r>
            <w:r>
              <w:rPr>
                <w:rFonts w:ascii="Microsoft Sans Serif" w:hAnsi="Microsoft Sans Serif" w:cs="Microsoft Sans Serif"/>
                <w:b/>
                <w:sz w:val="36"/>
                <w:szCs w:val="36"/>
              </w:rPr>
              <w:t>XXXX</w:t>
            </w:r>
          </w:p>
          <w:p w:rsidR="00D8738A" w:rsidRDefault="00D8738A" w:rsidP="00887A74">
            <w:pPr>
              <w:rPr>
                <w:rFonts w:ascii="Microsoft Sans Serif" w:hAnsi="Microsoft Sans Serif" w:cs="Microsoft Sans Serif"/>
                <w:b/>
                <w:sz w:val="36"/>
                <w:szCs w:val="36"/>
              </w:rPr>
            </w:pPr>
          </w:p>
          <w:p w:rsidR="00D8738A" w:rsidRDefault="00D8738A" w:rsidP="00887A74">
            <w:pPr>
              <w:rPr>
                <w:rFonts w:ascii="Microsoft Sans Serif" w:hAnsi="Microsoft Sans Serif" w:cs="Microsoft Sans Serif"/>
                <w:b/>
                <w:sz w:val="36"/>
                <w:szCs w:val="36"/>
              </w:rPr>
            </w:pPr>
          </w:p>
          <w:p w:rsidR="00D8738A" w:rsidRDefault="00D8738A" w:rsidP="00887A74">
            <w:pPr>
              <w:rPr>
                <w:rFonts w:ascii="Microsoft Sans Serif" w:hAnsi="Microsoft Sans Serif" w:cs="Microsoft Sans Serif"/>
                <w:b/>
                <w:sz w:val="36"/>
                <w:szCs w:val="36"/>
              </w:rPr>
            </w:pPr>
          </w:p>
          <w:p w:rsidR="00D8738A" w:rsidRDefault="00D8738A" w:rsidP="00887A74">
            <w:pPr>
              <w:ind w:firstLine="432"/>
              <w:jc w:val="center"/>
              <w:rPr>
                <w:b/>
                <w:sz w:val="20"/>
              </w:rPr>
            </w:pPr>
          </w:p>
          <w:p w:rsidR="00D8738A" w:rsidRDefault="00D8738A" w:rsidP="00887A74">
            <w:pPr>
              <w:ind w:firstLine="432"/>
              <w:jc w:val="center"/>
              <w:rPr>
                <w:b/>
                <w:sz w:val="20"/>
              </w:rPr>
            </w:pPr>
          </w:p>
          <w:p w:rsidR="00D8738A" w:rsidRDefault="00D8738A" w:rsidP="00887A74">
            <w:pPr>
              <w:ind w:firstLine="432"/>
              <w:jc w:val="center"/>
              <w:rPr>
                <w:b/>
                <w:sz w:val="20"/>
              </w:rPr>
            </w:pPr>
            <w:r>
              <w:rPr>
                <w:b/>
                <w:sz w:val="20"/>
              </w:rPr>
              <w:t>Canadian Technical Report of Fisheries and Aquatic Sciences</w:t>
            </w:r>
          </w:p>
          <w:p w:rsidR="00D8738A" w:rsidRDefault="00D8738A" w:rsidP="00887A74">
            <w:pPr>
              <w:spacing w:after="120"/>
              <w:jc w:val="both"/>
              <w:rPr>
                <w:sz w:val="20"/>
              </w:rPr>
            </w:pPr>
          </w:p>
          <w:p w:rsidR="00D8738A" w:rsidRDefault="00D8738A" w:rsidP="00887A74">
            <w:pPr>
              <w:spacing w:after="120"/>
              <w:ind w:firstLine="431"/>
              <w:jc w:val="both"/>
              <w:rPr>
                <w:sz w:val="20"/>
              </w:rPr>
            </w:pPr>
            <w:r>
              <w:rPr>
                <w:sz w:val="20"/>
              </w:rPr>
              <w:t>Technical reports contain scientific and technical information that contributes to existing knowledge but which is not normally appropriate for primary literature.  Technical reports are directed primarily toward a worldwide audience and have an international distribution.  No restriction is placed on subject matter and the series reflects the broad interests and policies of Fisheries and Oceans Canada, namely, fisheries and aquatic sciences.</w:t>
            </w:r>
          </w:p>
          <w:p w:rsidR="00D8738A" w:rsidRDefault="00D8738A" w:rsidP="00887A74">
            <w:pPr>
              <w:spacing w:after="120"/>
              <w:ind w:firstLine="432"/>
              <w:jc w:val="both"/>
              <w:rPr>
                <w:sz w:val="20"/>
              </w:rPr>
            </w:pPr>
            <w:r>
              <w:rPr>
                <w:sz w:val="20"/>
              </w:rPr>
              <w:t xml:space="preserve">Technical reports may be cited as full publications.  The correct citation appears above the abstract of each report.  Each report is abstracted in the data base </w:t>
            </w:r>
            <w:r>
              <w:rPr>
                <w:i/>
                <w:sz w:val="20"/>
              </w:rPr>
              <w:t>Aquatic Sciences and Fisheries Abstracts</w:t>
            </w:r>
            <w:r>
              <w:rPr>
                <w:sz w:val="20"/>
              </w:rPr>
              <w:t>.</w:t>
            </w:r>
          </w:p>
          <w:p w:rsidR="00D8738A" w:rsidRDefault="00D8738A" w:rsidP="00887A74">
            <w:pPr>
              <w:spacing w:after="120"/>
              <w:ind w:firstLine="432"/>
              <w:jc w:val="both"/>
              <w:rPr>
                <w:sz w:val="20"/>
              </w:rPr>
            </w:pPr>
            <w:r>
              <w:rPr>
                <w:sz w:val="20"/>
              </w:rPr>
              <w:t>Technical reports are produced regionally but are numbered nationally.  Requests for individual reports will be filled by the issuing establishment listed on the front cover and title page.</w:t>
            </w:r>
          </w:p>
          <w:p w:rsidR="00D8738A" w:rsidRDefault="00D8738A" w:rsidP="00887A74">
            <w:pPr>
              <w:spacing w:after="120"/>
              <w:ind w:firstLine="431"/>
              <w:jc w:val="both"/>
              <w:rPr>
                <w:sz w:val="20"/>
                <w:lang w:val="fr-CA"/>
              </w:rPr>
            </w:pPr>
            <w:r>
              <w:rPr>
                <w:sz w:val="20"/>
              </w:rPr>
              <w:t xml:space="preserve">Numbers 1-456 in this series were issued as Technical Reports of the Fisheries Research Board of Canada.  Numbers 457-714 were issued as Department of the Environment, Fisheries and Marine Service, Research and Development Directorate Technical Reports.  Numbers 715-924 were issued as Department of Fisheries and Environment, Fisheries and Marine Service Technical Reports.  </w:t>
            </w:r>
            <w:r w:rsidRPr="00AC316B">
              <w:rPr>
                <w:sz w:val="20"/>
                <w:lang w:val="fr-CA"/>
              </w:rPr>
              <w:t xml:space="preserve">The </w:t>
            </w:r>
            <w:proofErr w:type="spellStart"/>
            <w:r w:rsidRPr="00AC316B">
              <w:rPr>
                <w:sz w:val="20"/>
                <w:lang w:val="fr-CA"/>
              </w:rPr>
              <w:t>current</w:t>
            </w:r>
            <w:proofErr w:type="spellEnd"/>
            <w:r w:rsidRPr="00AC316B">
              <w:rPr>
                <w:sz w:val="20"/>
                <w:lang w:val="fr-CA"/>
              </w:rPr>
              <w:t xml:space="preserve"> </w:t>
            </w:r>
            <w:proofErr w:type="spellStart"/>
            <w:r w:rsidRPr="00AC316B">
              <w:rPr>
                <w:sz w:val="20"/>
                <w:lang w:val="fr-CA"/>
              </w:rPr>
              <w:t>series</w:t>
            </w:r>
            <w:proofErr w:type="spellEnd"/>
            <w:r w:rsidRPr="00AC316B">
              <w:rPr>
                <w:sz w:val="20"/>
                <w:lang w:val="fr-CA"/>
              </w:rPr>
              <w:t xml:space="preserve"> </w:t>
            </w:r>
            <w:proofErr w:type="spellStart"/>
            <w:r w:rsidRPr="00AC316B">
              <w:rPr>
                <w:sz w:val="20"/>
                <w:lang w:val="fr-CA"/>
              </w:rPr>
              <w:t>name</w:t>
            </w:r>
            <w:proofErr w:type="spellEnd"/>
            <w:r w:rsidRPr="00AC316B">
              <w:rPr>
                <w:sz w:val="20"/>
                <w:lang w:val="fr-CA"/>
              </w:rPr>
              <w:t xml:space="preserve"> </w:t>
            </w:r>
            <w:proofErr w:type="spellStart"/>
            <w:r w:rsidRPr="00AC316B">
              <w:rPr>
                <w:sz w:val="20"/>
                <w:lang w:val="fr-CA"/>
              </w:rPr>
              <w:t>was</w:t>
            </w:r>
            <w:proofErr w:type="spellEnd"/>
            <w:r w:rsidRPr="00AC316B">
              <w:rPr>
                <w:sz w:val="20"/>
                <w:lang w:val="fr-CA"/>
              </w:rPr>
              <w:t xml:space="preserve"> </w:t>
            </w:r>
            <w:proofErr w:type="spellStart"/>
            <w:r w:rsidRPr="00AC316B">
              <w:rPr>
                <w:sz w:val="20"/>
                <w:lang w:val="fr-CA"/>
              </w:rPr>
              <w:t>changed</w:t>
            </w:r>
            <w:proofErr w:type="spellEnd"/>
            <w:r w:rsidRPr="00AC316B">
              <w:rPr>
                <w:sz w:val="20"/>
                <w:lang w:val="fr-CA"/>
              </w:rPr>
              <w:t xml:space="preserve"> </w:t>
            </w:r>
            <w:proofErr w:type="spellStart"/>
            <w:r w:rsidRPr="00AC316B">
              <w:rPr>
                <w:sz w:val="20"/>
                <w:lang w:val="fr-CA"/>
              </w:rPr>
              <w:t>with</w:t>
            </w:r>
            <w:proofErr w:type="spellEnd"/>
            <w:r w:rsidRPr="00AC316B">
              <w:rPr>
                <w:sz w:val="20"/>
                <w:lang w:val="fr-CA"/>
              </w:rPr>
              <w:t xml:space="preserve"> report </w:t>
            </w:r>
            <w:proofErr w:type="spellStart"/>
            <w:r w:rsidRPr="00AC316B">
              <w:rPr>
                <w:sz w:val="20"/>
                <w:lang w:val="fr-CA"/>
              </w:rPr>
              <w:t>number</w:t>
            </w:r>
            <w:proofErr w:type="spellEnd"/>
            <w:r w:rsidRPr="00AC316B">
              <w:rPr>
                <w:sz w:val="20"/>
                <w:lang w:val="fr-CA"/>
              </w:rPr>
              <w:t xml:space="preserve"> 925</w:t>
            </w:r>
            <w:r>
              <w:rPr>
                <w:sz w:val="20"/>
                <w:lang w:val="fr-CA"/>
              </w:rPr>
              <w:t>.</w:t>
            </w:r>
          </w:p>
          <w:p w:rsidR="00D8738A" w:rsidRDefault="00D8738A" w:rsidP="00887A74">
            <w:pPr>
              <w:spacing w:after="120"/>
              <w:ind w:firstLine="432"/>
              <w:jc w:val="both"/>
              <w:rPr>
                <w:sz w:val="20"/>
                <w:lang w:val="fr-CA"/>
              </w:rPr>
            </w:pPr>
          </w:p>
          <w:p w:rsidR="00D8738A" w:rsidRDefault="00D8738A" w:rsidP="00887A74">
            <w:pPr>
              <w:rPr>
                <w:lang w:val="fr-CA"/>
              </w:rPr>
            </w:pPr>
          </w:p>
          <w:p w:rsidR="00D8738A" w:rsidRDefault="00D8738A" w:rsidP="00887A74">
            <w:pPr>
              <w:rPr>
                <w:lang w:val="fr-CA"/>
              </w:rPr>
            </w:pPr>
          </w:p>
          <w:p w:rsidR="00D8738A" w:rsidRDefault="00D8738A" w:rsidP="00887A74">
            <w:pPr>
              <w:ind w:firstLine="432"/>
              <w:jc w:val="center"/>
              <w:rPr>
                <w:b/>
                <w:sz w:val="20"/>
                <w:lang w:val="fr-CA"/>
              </w:rPr>
            </w:pPr>
            <w:r>
              <w:rPr>
                <w:b/>
                <w:sz w:val="20"/>
                <w:lang w:val="fr-CA"/>
              </w:rPr>
              <w:t>Rapport technique canadien des sciences halieutiques et aquatiques</w:t>
            </w:r>
          </w:p>
          <w:p w:rsidR="00D8738A" w:rsidRDefault="00D8738A" w:rsidP="00887A74">
            <w:pPr>
              <w:spacing w:after="120"/>
              <w:jc w:val="both"/>
              <w:rPr>
                <w:sz w:val="20"/>
                <w:lang w:val="fr-CA"/>
              </w:rPr>
            </w:pPr>
          </w:p>
          <w:p w:rsidR="00D8738A" w:rsidRDefault="00D8738A" w:rsidP="00887A74">
            <w:pPr>
              <w:spacing w:after="120"/>
              <w:ind w:firstLine="432"/>
              <w:jc w:val="both"/>
              <w:rPr>
                <w:sz w:val="20"/>
                <w:lang w:val="fr-CA"/>
              </w:rPr>
            </w:pPr>
            <w:r>
              <w:rPr>
                <w:sz w:val="20"/>
                <w:lang w:val="fr-CA"/>
              </w:rPr>
              <w:t>Les rapports techniques contiennent des renseignements scientifiques et techniques qui constituent une contribution aux connaissances actuelles, mais qui ne sont pas normalement appropriés pour la publication dans un journal scientifique.  Les rapports techniques sont destinés essentiellement à un public international et ils sont distribués à cet échelon.  II n'y a aucune restriction quant au sujet; de fait, la série reflète la vaste gamme des intérêts et des politiques de Pêches et Océans Canada, c'est-à-dire les sciences halieutiques et aquatiques.</w:t>
            </w:r>
          </w:p>
          <w:p w:rsidR="00D8738A" w:rsidRDefault="00D8738A" w:rsidP="00887A74">
            <w:pPr>
              <w:spacing w:after="120"/>
              <w:ind w:firstLine="432"/>
              <w:jc w:val="both"/>
              <w:rPr>
                <w:i/>
                <w:sz w:val="20"/>
                <w:lang w:val="fr-CA"/>
              </w:rPr>
            </w:pPr>
            <w:r>
              <w:rPr>
                <w:sz w:val="20"/>
                <w:lang w:val="fr-CA"/>
              </w:rPr>
              <w:t xml:space="preserve">Les rapports techniques peuvent être cités comme des publications à part entière.  Le titre exact figure au-dessus du résumé de chaque rapport.  Les rapports techniques sont résumés dans la base de données  </w:t>
            </w:r>
            <w:r>
              <w:rPr>
                <w:i/>
                <w:sz w:val="20"/>
                <w:lang w:val="fr-CA"/>
              </w:rPr>
              <w:t>Résumés des sciences aquatiques et halieutiques.</w:t>
            </w:r>
          </w:p>
          <w:p w:rsidR="00D8738A" w:rsidRDefault="00D8738A" w:rsidP="00887A74">
            <w:pPr>
              <w:spacing w:after="120"/>
              <w:ind w:firstLine="432"/>
              <w:jc w:val="both"/>
              <w:rPr>
                <w:sz w:val="20"/>
                <w:lang w:val="fr-CA"/>
              </w:rPr>
            </w:pPr>
            <w:r>
              <w:rPr>
                <w:sz w:val="20"/>
                <w:lang w:val="fr-CA"/>
              </w:rPr>
              <w:t>Les rapports techniques sont produits à l'échelon régional, mais numérotés à l'échelon national.  Les demandes de rapports seront satisfaites par l'établissement auteur dont le nom figure sur la couverture et la page du titre.</w:t>
            </w:r>
          </w:p>
          <w:p w:rsidR="00D8738A" w:rsidRPr="005E4058" w:rsidRDefault="00D8738A" w:rsidP="00887A74">
            <w:pPr>
              <w:rPr>
                <w:rFonts w:ascii="Microsoft Sans Serif" w:hAnsi="Microsoft Sans Serif" w:cs="Microsoft Sans Serif"/>
                <w:b/>
                <w:sz w:val="36"/>
                <w:szCs w:val="36"/>
                <w:lang w:val="fr-FR"/>
              </w:rPr>
            </w:pPr>
            <w:r>
              <w:rPr>
                <w:sz w:val="20"/>
                <w:lang w:val="fr-CA"/>
              </w:rPr>
              <w:t>Les numéros 1 à 456 de cette série ont été publiés à titre de Rapports techniques de l'Office des recherches sur les pêcheries du Canada.  Les numéros 457 à 714 sont parus à titre de Rapports techniques de la Direction générale de la recherche et du développe</w:t>
            </w:r>
            <w:r>
              <w:rPr>
                <w:sz w:val="20"/>
                <w:lang w:val="fr-CA"/>
              </w:rPr>
              <w:softHyphen/>
              <w:t>ment, Service des pêches et de la mer, ministère de l'Environnement.  Les numéros 715 à 924 ont été publiés à titre de Rapports techniques du Service des pêches et de la mer, ministère des Pêches et de l'Environnement.  Le nom actuel de la série a été établi lors de la parution du numéro 925</w:t>
            </w:r>
          </w:p>
        </w:tc>
      </w:tr>
    </w:tbl>
    <w:p w:rsidR="00D8738A" w:rsidRDefault="00D8738A" w:rsidP="00D8738A">
      <w:pPr>
        <w:rPr>
          <w:rFonts w:cs="Calibri"/>
          <w:lang w:val="fr-FR"/>
        </w:rPr>
      </w:pPr>
    </w:p>
    <w:p w:rsidR="00D8738A" w:rsidRDefault="00D8738A" w:rsidP="00D8738A">
      <w:pPr>
        <w:rPr>
          <w:rFonts w:cs="Calibri"/>
          <w:lang w:val="fr-FR"/>
        </w:rPr>
      </w:pPr>
    </w:p>
    <w:p w:rsidR="00D8738A" w:rsidRDefault="00D8738A" w:rsidP="00D8738A">
      <w:pPr>
        <w:rPr>
          <w:rFonts w:cs="Calibri"/>
          <w:lang w:val="fr-FR"/>
        </w:rPr>
      </w:pPr>
    </w:p>
    <w:p w:rsidR="00D8738A" w:rsidRDefault="00D8738A" w:rsidP="00D8738A">
      <w:pPr>
        <w:rPr>
          <w:rFonts w:cs="Calibri"/>
          <w:lang w:val="fr-FR"/>
        </w:rPr>
      </w:pPr>
    </w:p>
    <w:p w:rsidR="00D8738A" w:rsidRDefault="00D8738A" w:rsidP="00D8738A">
      <w:pPr>
        <w:rPr>
          <w:rFonts w:cs="Calibri"/>
          <w:lang w:val="fr-FR"/>
        </w:rPr>
      </w:pPr>
    </w:p>
    <w:p w:rsidR="00D8738A" w:rsidRDefault="00D8738A" w:rsidP="00D8738A">
      <w:pPr>
        <w:rPr>
          <w:rFonts w:cs="Calibri"/>
          <w:lang w:val="fr-FR"/>
        </w:rPr>
      </w:pPr>
    </w:p>
    <w:p w:rsidR="00D8738A" w:rsidRDefault="00D8738A" w:rsidP="00D8738A">
      <w:pPr>
        <w:rPr>
          <w:rFonts w:cs="Calibri"/>
          <w:lang w:val="fr-FR"/>
        </w:rPr>
      </w:pPr>
    </w:p>
    <w:p w:rsidR="00D8738A" w:rsidRPr="0006714F" w:rsidRDefault="00D8738A" w:rsidP="00D8738A">
      <w:pPr>
        <w:rPr>
          <w:lang w:val="fr-FR"/>
        </w:rPr>
        <w:sectPr w:rsidR="00D8738A" w:rsidRPr="0006714F" w:rsidSect="00D8738A">
          <w:footerReference w:type="default" r:id="rId9"/>
          <w:pgSz w:w="12240" w:h="15840"/>
          <w:pgMar w:top="1440" w:right="1797" w:bottom="1440" w:left="1797" w:header="709" w:footer="709" w:gutter="0"/>
          <w:pgNumType w:fmt="lowerRoman" w:start="1"/>
          <w:cols w:space="708"/>
          <w:titlePg/>
          <w:docGrid w:linePitch="360"/>
        </w:sectPr>
      </w:pPr>
    </w:p>
    <w:p w:rsidR="00D8738A" w:rsidRPr="0006714F" w:rsidRDefault="00D8738A" w:rsidP="00D8738A">
      <w:pPr>
        <w:rPr>
          <w:lang w:val="fr-FR"/>
        </w:rPr>
      </w:pPr>
    </w:p>
    <w:p w:rsidR="00D8738A" w:rsidRPr="0006714F" w:rsidRDefault="00D8738A" w:rsidP="00D8738A">
      <w:pPr>
        <w:spacing w:line="360" w:lineRule="auto"/>
        <w:jc w:val="center"/>
        <w:rPr>
          <w:lang w:val="fr-FR"/>
        </w:rPr>
      </w:pPr>
    </w:p>
    <w:p w:rsidR="00D8738A" w:rsidRPr="0006714F" w:rsidRDefault="00D8738A" w:rsidP="007E6645">
      <w:pPr>
        <w:spacing w:line="360" w:lineRule="auto"/>
        <w:jc w:val="center"/>
        <w:rPr>
          <w:lang w:val="fr-FR"/>
        </w:rPr>
      </w:pPr>
    </w:p>
    <w:p w:rsidR="00D8738A" w:rsidRPr="001D4ABA" w:rsidRDefault="00D8738A" w:rsidP="007E6645">
      <w:pPr>
        <w:spacing w:line="360" w:lineRule="auto"/>
        <w:jc w:val="center"/>
      </w:pPr>
      <w:r w:rsidRPr="001D4ABA">
        <w:t xml:space="preserve">Canadian </w:t>
      </w:r>
      <w:r>
        <w:t>Technical</w:t>
      </w:r>
      <w:r w:rsidRPr="001D4ABA">
        <w:t xml:space="preserve"> Report of</w:t>
      </w:r>
    </w:p>
    <w:p w:rsidR="00D8738A" w:rsidRPr="001D4ABA" w:rsidRDefault="00D8738A" w:rsidP="007E6645">
      <w:pPr>
        <w:spacing w:line="360" w:lineRule="auto"/>
        <w:jc w:val="center"/>
      </w:pPr>
      <w:r w:rsidRPr="001D4ABA">
        <w:t xml:space="preserve">Fisheries and Aquatic Sciences </w:t>
      </w:r>
      <w:r>
        <w:t>XXXX</w:t>
      </w:r>
    </w:p>
    <w:p w:rsidR="00D8738A" w:rsidRPr="001D4ABA" w:rsidRDefault="00D8738A" w:rsidP="007E6645">
      <w:pPr>
        <w:spacing w:line="360" w:lineRule="auto"/>
        <w:jc w:val="center"/>
      </w:pPr>
    </w:p>
    <w:p w:rsidR="00D8738A" w:rsidRPr="001D4ABA" w:rsidRDefault="00D8738A" w:rsidP="007E6645">
      <w:pPr>
        <w:spacing w:line="360" w:lineRule="auto"/>
        <w:jc w:val="center"/>
      </w:pPr>
    </w:p>
    <w:p w:rsidR="00D8738A" w:rsidRPr="001D4ABA" w:rsidRDefault="00D8738A" w:rsidP="007E6645">
      <w:pPr>
        <w:spacing w:line="360" w:lineRule="auto"/>
        <w:jc w:val="center"/>
      </w:pPr>
      <w:r>
        <w:t>201</w:t>
      </w:r>
      <w:r w:rsidR="007D3D6D">
        <w:t>6</w:t>
      </w:r>
    </w:p>
    <w:p w:rsidR="00D8738A" w:rsidRPr="001D4ABA" w:rsidRDefault="00D8738A" w:rsidP="007E6645">
      <w:pPr>
        <w:spacing w:line="360" w:lineRule="auto"/>
        <w:jc w:val="center"/>
      </w:pPr>
    </w:p>
    <w:p w:rsidR="00D8738A" w:rsidRPr="001D4ABA" w:rsidRDefault="00D8738A" w:rsidP="007E6645">
      <w:pPr>
        <w:spacing w:line="360" w:lineRule="auto"/>
        <w:jc w:val="center"/>
      </w:pPr>
    </w:p>
    <w:p w:rsidR="00D8738A" w:rsidRPr="001D4ABA" w:rsidRDefault="00D8738A" w:rsidP="007E6645">
      <w:pPr>
        <w:spacing w:line="360" w:lineRule="auto"/>
        <w:jc w:val="center"/>
      </w:pPr>
      <w:r>
        <w:t xml:space="preserve">SUMMARY OF THE </w:t>
      </w:r>
      <w:r w:rsidR="00D23492">
        <w:t>2012</w:t>
      </w:r>
      <w:r w:rsidRPr="001D4ABA">
        <w:t xml:space="preserve"> BRITISH COLUMBIA SABLEFISH (</w:t>
      </w:r>
      <w:proofErr w:type="spellStart"/>
      <w:r w:rsidRPr="001D4ABA">
        <w:rPr>
          <w:i/>
        </w:rPr>
        <w:t>Anoplopoma</w:t>
      </w:r>
      <w:proofErr w:type="spellEnd"/>
      <w:r w:rsidRPr="001D4ABA">
        <w:rPr>
          <w:i/>
        </w:rPr>
        <w:t xml:space="preserve"> fimbria</w:t>
      </w:r>
      <w:r w:rsidRPr="001D4ABA">
        <w:t>) RESEARCH AND ASSESSMENT SURVEY</w:t>
      </w:r>
    </w:p>
    <w:p w:rsidR="00D8738A" w:rsidRPr="001D4ABA" w:rsidRDefault="00D8738A" w:rsidP="007E6645">
      <w:pPr>
        <w:spacing w:line="360" w:lineRule="auto"/>
        <w:jc w:val="center"/>
      </w:pPr>
    </w:p>
    <w:p w:rsidR="00D8738A" w:rsidRPr="001D4ABA" w:rsidRDefault="00D8738A" w:rsidP="007E6645">
      <w:pPr>
        <w:spacing w:line="360" w:lineRule="auto"/>
        <w:jc w:val="center"/>
      </w:pPr>
    </w:p>
    <w:p w:rsidR="00D8738A" w:rsidRPr="001D4ABA" w:rsidRDefault="00D8738A" w:rsidP="007E6645">
      <w:pPr>
        <w:spacing w:line="360" w:lineRule="auto"/>
        <w:jc w:val="center"/>
      </w:pPr>
      <w:proofErr w:type="gramStart"/>
      <w:r w:rsidRPr="001D4ABA">
        <w:t>by</w:t>
      </w:r>
      <w:proofErr w:type="gramEnd"/>
    </w:p>
    <w:p w:rsidR="00D8738A" w:rsidRPr="001D4ABA" w:rsidRDefault="00D8738A" w:rsidP="007E6645">
      <w:pPr>
        <w:spacing w:line="360" w:lineRule="auto"/>
        <w:jc w:val="center"/>
      </w:pPr>
    </w:p>
    <w:p w:rsidR="00D8738A" w:rsidRPr="001D4ABA" w:rsidRDefault="00D8738A" w:rsidP="007E6645">
      <w:pPr>
        <w:spacing w:line="360" w:lineRule="auto"/>
        <w:jc w:val="center"/>
      </w:pPr>
    </w:p>
    <w:p w:rsidR="00D8738A" w:rsidRPr="001D4ABA" w:rsidRDefault="00D8738A" w:rsidP="007E6645">
      <w:pPr>
        <w:spacing w:line="360" w:lineRule="auto"/>
        <w:jc w:val="center"/>
      </w:pPr>
      <w:r>
        <w:t>L.C. Lacko</w:t>
      </w:r>
      <w:r w:rsidRPr="001D4ABA">
        <w:rPr>
          <w:vertAlign w:val="superscript"/>
        </w:rPr>
        <w:t>1</w:t>
      </w:r>
      <w:r w:rsidRPr="001D4ABA">
        <w:t>, A.R. Kronlund</w:t>
      </w:r>
      <w:r w:rsidRPr="001D4ABA">
        <w:rPr>
          <w:vertAlign w:val="superscript"/>
        </w:rPr>
        <w:t>1</w:t>
      </w:r>
      <w:r w:rsidRPr="001D4ABA">
        <w:t xml:space="preserve"> and M. </w:t>
      </w:r>
      <w:r>
        <w:t>Wyeth</w:t>
      </w:r>
      <w:r>
        <w:rPr>
          <w:vertAlign w:val="superscript"/>
        </w:rPr>
        <w:t>1</w:t>
      </w:r>
    </w:p>
    <w:p w:rsidR="00D8738A" w:rsidRPr="001D4ABA" w:rsidRDefault="00D8738A" w:rsidP="007E6645">
      <w:pPr>
        <w:spacing w:line="360" w:lineRule="auto"/>
        <w:jc w:val="center"/>
      </w:pPr>
    </w:p>
    <w:p w:rsidR="00D8738A" w:rsidRPr="001D4ABA" w:rsidRDefault="00D8738A" w:rsidP="007E6645">
      <w:pPr>
        <w:spacing w:line="360" w:lineRule="auto"/>
        <w:jc w:val="center"/>
      </w:pPr>
    </w:p>
    <w:p w:rsidR="00D8738A" w:rsidRPr="001D4ABA" w:rsidRDefault="00D8738A" w:rsidP="007E6645">
      <w:pPr>
        <w:spacing w:line="360" w:lineRule="auto"/>
        <w:jc w:val="center"/>
      </w:pPr>
      <w:r w:rsidRPr="001D4ABA">
        <w:rPr>
          <w:vertAlign w:val="superscript"/>
        </w:rPr>
        <w:t>1</w:t>
      </w:r>
      <w:r w:rsidRPr="001D4ABA">
        <w:t>Fisheries and Oceans Canada</w:t>
      </w:r>
    </w:p>
    <w:p w:rsidR="00D8738A" w:rsidRPr="001D4ABA" w:rsidRDefault="00D8738A" w:rsidP="007E6645">
      <w:pPr>
        <w:spacing w:line="360" w:lineRule="auto"/>
        <w:jc w:val="center"/>
      </w:pPr>
      <w:r w:rsidRPr="001D4ABA">
        <w:t>Science Branch, Pacific Region</w:t>
      </w:r>
    </w:p>
    <w:p w:rsidR="00D8738A" w:rsidRPr="001D4ABA" w:rsidRDefault="00D8738A" w:rsidP="007E6645">
      <w:pPr>
        <w:spacing w:line="360" w:lineRule="auto"/>
        <w:jc w:val="center"/>
      </w:pPr>
      <w:r w:rsidRPr="001D4ABA">
        <w:t>Pacific Biological Station</w:t>
      </w:r>
    </w:p>
    <w:p w:rsidR="00D8738A" w:rsidRPr="001D4ABA" w:rsidRDefault="00D8738A" w:rsidP="007E6645">
      <w:pPr>
        <w:spacing w:line="360" w:lineRule="auto"/>
        <w:jc w:val="center"/>
      </w:pPr>
      <w:r w:rsidRPr="001D4ABA">
        <w:t>Nanaimo, British Columbia</w:t>
      </w:r>
    </w:p>
    <w:p w:rsidR="00D8738A" w:rsidRPr="001D4ABA" w:rsidRDefault="009C5C9A" w:rsidP="007E6645">
      <w:pPr>
        <w:spacing w:line="360" w:lineRule="auto"/>
        <w:ind w:firstLine="0"/>
        <w:jc w:val="center"/>
      </w:pPr>
      <w:r>
        <w:t xml:space="preserve">     </w:t>
      </w:r>
      <w:r w:rsidR="00D8738A" w:rsidRPr="001D4ABA">
        <w:t>V9T 6N7</w:t>
      </w:r>
    </w:p>
    <w:p w:rsidR="00D8738A" w:rsidRPr="001D4ABA" w:rsidRDefault="00D8738A" w:rsidP="00D8738A">
      <w:pPr>
        <w:spacing w:line="360" w:lineRule="auto"/>
        <w:jc w:val="center"/>
      </w:pPr>
    </w:p>
    <w:p w:rsidR="00D8738A" w:rsidRPr="001D4ABA" w:rsidRDefault="00D8738A" w:rsidP="00D8738A"/>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Pr="001D4ABA" w:rsidRDefault="00D8738A" w:rsidP="00D8738A">
      <w:pPr>
        <w:jc w:val="center"/>
      </w:pPr>
    </w:p>
    <w:p w:rsidR="00D8738A" w:rsidRDefault="00D8738A" w:rsidP="00D8738A">
      <w:pPr>
        <w:jc w:val="center"/>
      </w:pPr>
      <w:proofErr w:type="gramStart"/>
      <w:r>
        <w:t>© Her Majesty the Queen in Right of Canada, 201</w:t>
      </w:r>
      <w:r w:rsidR="007D3D6D">
        <w:t>6</w:t>
      </w:r>
      <w:r>
        <w:t>.</w:t>
      </w:r>
      <w:proofErr w:type="gramEnd"/>
    </w:p>
    <w:p w:rsidR="00D8738A" w:rsidRPr="001D4ABA" w:rsidRDefault="00D8738A" w:rsidP="00D8738A">
      <w:pPr>
        <w:jc w:val="center"/>
      </w:pPr>
      <w:r>
        <w:t>Cat. No. Fs 97-6/2694E</w:t>
      </w:r>
      <w:r>
        <w:tab/>
        <w:t>ISSN 0706-6457</w:t>
      </w:r>
    </w:p>
    <w:p w:rsidR="00D8738A" w:rsidRPr="001D4ABA" w:rsidRDefault="00D8738A" w:rsidP="00D8738A">
      <w:pPr>
        <w:jc w:val="center"/>
      </w:pPr>
    </w:p>
    <w:p w:rsidR="00D8738A" w:rsidRPr="001D4ABA" w:rsidRDefault="00D8738A" w:rsidP="00D8738A">
      <w:pPr>
        <w:jc w:val="center"/>
      </w:pPr>
    </w:p>
    <w:p w:rsidR="00D8738A" w:rsidRPr="001D4ABA" w:rsidRDefault="00D8738A" w:rsidP="00D8738A">
      <w:pPr>
        <w:jc w:val="center"/>
      </w:pPr>
    </w:p>
    <w:p w:rsidR="00D8738A" w:rsidRDefault="00D8738A" w:rsidP="00D8738A">
      <w:pPr>
        <w:ind w:left="540" w:hanging="540"/>
      </w:pPr>
      <w:r w:rsidRPr="001D4ABA">
        <w:t>Correct citation for this publication:</w:t>
      </w:r>
    </w:p>
    <w:p w:rsidR="00D8738A" w:rsidRPr="001D4ABA" w:rsidRDefault="00D8738A" w:rsidP="00D8738A">
      <w:pPr>
        <w:ind w:left="540" w:hanging="540"/>
      </w:pPr>
    </w:p>
    <w:p w:rsidR="00D8738A" w:rsidRPr="001D4ABA" w:rsidRDefault="00D8738A" w:rsidP="00D8738A">
      <w:pPr>
        <w:ind w:left="540" w:hanging="540"/>
      </w:pPr>
      <w:r>
        <w:t>Lacko</w:t>
      </w:r>
      <w:r w:rsidRPr="001D4ABA">
        <w:t xml:space="preserve">, </w:t>
      </w:r>
      <w:r>
        <w:t xml:space="preserve">L.C., </w:t>
      </w:r>
      <w:r w:rsidRPr="001D4ABA">
        <w:t>Kronlund,</w:t>
      </w:r>
      <w:r>
        <w:t xml:space="preserve"> </w:t>
      </w:r>
      <w:r w:rsidRPr="001D4ABA">
        <w:t xml:space="preserve">A.R. </w:t>
      </w:r>
      <w:r w:rsidR="00F812EF">
        <w:t>and Wyeth, M. 201</w:t>
      </w:r>
      <w:r w:rsidR="007D3D6D">
        <w:t>6</w:t>
      </w:r>
      <w:r w:rsidRPr="001D4ABA">
        <w:t xml:space="preserve">. </w:t>
      </w:r>
      <w:proofErr w:type="gramStart"/>
      <w:r w:rsidRPr="001D4ABA">
        <w:t xml:space="preserve">Summary of the </w:t>
      </w:r>
      <w:r>
        <w:t>201</w:t>
      </w:r>
      <w:r w:rsidR="00C55223">
        <w:t>2</w:t>
      </w:r>
      <w:r>
        <w:t xml:space="preserve"> British Columbia s</w:t>
      </w:r>
      <w:r w:rsidRPr="001D4ABA">
        <w:t>ablefish (</w:t>
      </w:r>
      <w:proofErr w:type="spellStart"/>
      <w:r w:rsidRPr="001D4ABA">
        <w:rPr>
          <w:i/>
        </w:rPr>
        <w:t>Anoplopoma</w:t>
      </w:r>
      <w:proofErr w:type="spellEnd"/>
      <w:r w:rsidRPr="001D4ABA">
        <w:rPr>
          <w:i/>
        </w:rPr>
        <w:t xml:space="preserve"> fimbria</w:t>
      </w:r>
      <w:r>
        <w:t xml:space="preserve">) </w:t>
      </w:r>
      <w:r w:rsidR="008518EA">
        <w:t>Research and Assessment Survey</w:t>
      </w:r>
      <w:r w:rsidRPr="001D4ABA">
        <w:t>.</w:t>
      </w:r>
      <w:proofErr w:type="gramEnd"/>
      <w:r w:rsidRPr="001D4ABA">
        <w:t xml:space="preserve"> </w:t>
      </w:r>
      <w:proofErr w:type="gramStart"/>
      <w:r w:rsidRPr="001D4ABA">
        <w:t xml:space="preserve">Can. </w:t>
      </w:r>
      <w:r>
        <w:t>Tech.</w:t>
      </w:r>
      <w:r w:rsidRPr="001D4ABA">
        <w:t xml:space="preserve"> Rep. Fish.</w:t>
      </w:r>
      <w:proofErr w:type="gramEnd"/>
      <w:r w:rsidRPr="001D4ABA">
        <w:t xml:space="preserve"> </w:t>
      </w:r>
      <w:proofErr w:type="spellStart"/>
      <w:proofErr w:type="gramStart"/>
      <w:r w:rsidRPr="001D4ABA">
        <w:t>Aquat</w:t>
      </w:r>
      <w:proofErr w:type="spellEnd"/>
      <w:r w:rsidRPr="001D4ABA">
        <w:t>.</w:t>
      </w:r>
      <w:proofErr w:type="gramEnd"/>
      <w:r w:rsidRPr="001D4ABA">
        <w:t xml:space="preserve"> Sci.</w:t>
      </w:r>
      <w:r>
        <w:t xml:space="preserve"> XXXX: xx + xxx </w:t>
      </w:r>
      <w:r w:rsidRPr="001D4ABA">
        <w:t>p.</w:t>
      </w:r>
    </w:p>
    <w:p w:rsidR="00D8738A" w:rsidRDefault="00D8738A" w:rsidP="00D8738A">
      <w:pPr>
        <w:rPr>
          <w:rFonts w:cs="Calibri"/>
        </w:rPr>
      </w:pPr>
    </w:p>
    <w:p w:rsidR="00D8738A" w:rsidRPr="002F75C9" w:rsidRDefault="00D8738A" w:rsidP="00D8738A">
      <w:pPr>
        <w:pStyle w:val="Caption"/>
        <w:rPr>
          <w:rStyle w:val="Strong"/>
          <w:sz w:val="22"/>
        </w:rPr>
      </w:pPr>
      <w:bookmarkStart w:id="13" w:name="_Toc67971277"/>
      <w:bookmarkStart w:id="14" w:name="_Toc67971349"/>
      <w:bookmarkStart w:id="15" w:name="_Toc67974552"/>
      <w:bookmarkStart w:id="16" w:name="_Toc69803893"/>
      <w:bookmarkStart w:id="17" w:name="_Toc69804672"/>
      <w:bookmarkStart w:id="18" w:name="_Toc70236274"/>
      <w:bookmarkStart w:id="19" w:name="_Toc76806549"/>
      <w:bookmarkStart w:id="20" w:name="_Toc93114242"/>
      <w:bookmarkStart w:id="21" w:name="_Toc131387658"/>
      <w:bookmarkStart w:id="22" w:name="_Toc131396855"/>
      <w:bookmarkStart w:id="23" w:name="_Toc131396930"/>
      <w:bookmarkStart w:id="24" w:name="_Toc131573917"/>
      <w:bookmarkStart w:id="25" w:name="_Toc133717743"/>
      <w:bookmarkStart w:id="26" w:name="_Toc134239030"/>
      <w:bookmarkStart w:id="27" w:name="_Toc137371289"/>
      <w:bookmarkStart w:id="28" w:name="_Toc139786594"/>
      <w:bookmarkStart w:id="29" w:name="_Toc139789881"/>
      <w:bookmarkStart w:id="30" w:name="_Toc207088436"/>
      <w:bookmarkStart w:id="31" w:name="_Toc370203159"/>
      <w:bookmarkStart w:id="32" w:name="_Toc207088437"/>
      <w:r w:rsidRPr="00D80491">
        <w:rPr>
          <w:rStyle w:val="Strong"/>
        </w:rPr>
        <w:lastRenderedPageBreak/>
        <w:t>T</w:t>
      </w:r>
      <w:r w:rsidR="002F75C9" w:rsidRPr="002F75C9">
        <w:rPr>
          <w:rStyle w:val="Strong"/>
          <w:sz w:val="22"/>
        </w:rPr>
        <w:t>able of contents</w:t>
      </w:r>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rsidR="00D8738A" w:rsidRPr="006700EF" w:rsidRDefault="00D8738A" w:rsidP="00D8738A">
      <w:pPr>
        <w:rPr>
          <w:lang w:val="en-GB"/>
        </w:rPr>
      </w:pPr>
    </w:p>
    <w:p w:rsidR="00BB178F" w:rsidRDefault="00D8738A">
      <w:pPr>
        <w:pStyle w:val="TOC1"/>
        <w:rPr>
          <w:rFonts w:asciiTheme="minorHAnsi" w:eastAsiaTheme="minorEastAsia" w:hAnsiTheme="minorHAnsi" w:cstheme="minorBidi"/>
          <w:b w:val="0"/>
          <w:bCs w:val="0"/>
          <w:sz w:val="22"/>
          <w:szCs w:val="22"/>
        </w:rPr>
      </w:pPr>
      <w:r>
        <w:fldChar w:fldCharType="begin"/>
      </w:r>
      <w:r>
        <w:instrText xml:space="preserve"> TOC \o "1-2" \h \z \u </w:instrText>
      </w:r>
      <w:r>
        <w:fldChar w:fldCharType="separate"/>
      </w:r>
      <w:hyperlink w:anchor="_Toc370203159" w:history="1">
        <w:r w:rsidR="00BB178F" w:rsidRPr="00B5562E">
          <w:rPr>
            <w:rStyle w:val="Hyperlink"/>
          </w:rPr>
          <w:t>Table of contents</w:t>
        </w:r>
        <w:r w:rsidR="00BB178F">
          <w:rPr>
            <w:webHidden/>
          </w:rPr>
          <w:tab/>
        </w:r>
        <w:r w:rsidR="008C6D0A">
          <w:rPr>
            <w:webHidden/>
          </w:rPr>
          <w:t>v</w:t>
        </w:r>
      </w:hyperlink>
    </w:p>
    <w:p w:rsidR="00BB178F" w:rsidRDefault="007F0709">
      <w:pPr>
        <w:pStyle w:val="TOC1"/>
        <w:rPr>
          <w:rFonts w:asciiTheme="minorHAnsi" w:eastAsiaTheme="minorEastAsia" w:hAnsiTheme="minorHAnsi" w:cstheme="minorBidi"/>
          <w:b w:val="0"/>
          <w:bCs w:val="0"/>
          <w:sz w:val="22"/>
          <w:szCs w:val="22"/>
        </w:rPr>
      </w:pPr>
      <w:hyperlink w:anchor="_Toc370203160" w:history="1">
        <w:r w:rsidR="00BB178F" w:rsidRPr="00B5562E">
          <w:rPr>
            <w:rStyle w:val="Hyperlink"/>
          </w:rPr>
          <w:t>List of Figures</w:t>
        </w:r>
        <w:r w:rsidR="00BB178F">
          <w:rPr>
            <w:webHidden/>
          </w:rPr>
          <w:tab/>
        </w:r>
        <w:r w:rsidR="008C6D0A">
          <w:rPr>
            <w:webHidden/>
          </w:rPr>
          <w:t>viii</w:t>
        </w:r>
      </w:hyperlink>
    </w:p>
    <w:p w:rsidR="00BB178F" w:rsidRDefault="007F0709">
      <w:pPr>
        <w:pStyle w:val="TOC1"/>
        <w:rPr>
          <w:rFonts w:asciiTheme="minorHAnsi" w:eastAsiaTheme="minorEastAsia" w:hAnsiTheme="minorHAnsi" w:cstheme="minorBidi"/>
          <w:b w:val="0"/>
          <w:bCs w:val="0"/>
          <w:sz w:val="22"/>
          <w:szCs w:val="22"/>
        </w:rPr>
      </w:pPr>
      <w:hyperlink w:anchor="_Toc370203161" w:history="1">
        <w:r w:rsidR="00BB178F" w:rsidRPr="00B5562E">
          <w:rPr>
            <w:rStyle w:val="Hyperlink"/>
          </w:rPr>
          <w:t>List of Appendices</w:t>
        </w:r>
        <w:r w:rsidR="00BB178F">
          <w:rPr>
            <w:webHidden/>
          </w:rPr>
          <w:tab/>
        </w:r>
        <w:r w:rsidR="008C6D0A">
          <w:rPr>
            <w:webHidden/>
          </w:rPr>
          <w:t>x</w:t>
        </w:r>
      </w:hyperlink>
    </w:p>
    <w:p w:rsidR="00BB178F" w:rsidRDefault="007F0709">
      <w:pPr>
        <w:pStyle w:val="TOC1"/>
        <w:rPr>
          <w:rFonts w:asciiTheme="minorHAnsi" w:eastAsiaTheme="minorEastAsia" w:hAnsiTheme="minorHAnsi" w:cstheme="minorBidi"/>
          <w:b w:val="0"/>
          <w:bCs w:val="0"/>
          <w:sz w:val="22"/>
          <w:szCs w:val="22"/>
        </w:rPr>
      </w:pPr>
      <w:hyperlink w:anchor="_Toc370203162" w:history="1">
        <w:r w:rsidR="00BB178F" w:rsidRPr="00B5562E">
          <w:rPr>
            <w:rStyle w:val="Hyperlink"/>
          </w:rPr>
          <w:t>ABSTRACT</w:t>
        </w:r>
        <w:r w:rsidR="00BB178F">
          <w:rPr>
            <w:webHidden/>
          </w:rPr>
          <w:tab/>
        </w:r>
        <w:r w:rsidR="008C6D0A">
          <w:rPr>
            <w:webHidden/>
          </w:rPr>
          <w:t>xi</w:t>
        </w:r>
      </w:hyperlink>
    </w:p>
    <w:p w:rsidR="00BB178F" w:rsidRDefault="007F0709">
      <w:pPr>
        <w:pStyle w:val="TOC1"/>
        <w:rPr>
          <w:rFonts w:asciiTheme="minorHAnsi" w:eastAsiaTheme="minorEastAsia" w:hAnsiTheme="minorHAnsi" w:cstheme="minorBidi"/>
          <w:b w:val="0"/>
          <w:bCs w:val="0"/>
          <w:sz w:val="22"/>
          <w:szCs w:val="22"/>
        </w:rPr>
      </w:pPr>
      <w:hyperlink w:anchor="_Toc370203163" w:history="1">
        <w:r w:rsidR="00BB178F" w:rsidRPr="00B5562E">
          <w:rPr>
            <w:rStyle w:val="Hyperlink"/>
          </w:rPr>
          <w:t>RESUM</w:t>
        </w:r>
        <w:r w:rsidR="00BB178F" w:rsidRPr="00B5562E">
          <w:rPr>
            <w:rStyle w:val="Hyperlink"/>
            <w:lang w:val="en"/>
          </w:rPr>
          <w:t>É</w:t>
        </w:r>
        <w:r w:rsidR="00BB178F">
          <w:rPr>
            <w:webHidden/>
          </w:rPr>
          <w:tab/>
        </w:r>
        <w:r w:rsidR="008C6D0A">
          <w:rPr>
            <w:webHidden/>
          </w:rPr>
          <w:t>xiii</w:t>
        </w:r>
      </w:hyperlink>
    </w:p>
    <w:p w:rsidR="00BB178F" w:rsidRDefault="007F0709">
      <w:pPr>
        <w:pStyle w:val="TOC1"/>
        <w:rPr>
          <w:rFonts w:asciiTheme="minorHAnsi" w:eastAsiaTheme="minorEastAsia" w:hAnsiTheme="minorHAnsi" w:cstheme="minorBidi"/>
          <w:b w:val="0"/>
          <w:bCs w:val="0"/>
          <w:sz w:val="22"/>
          <w:szCs w:val="22"/>
        </w:rPr>
      </w:pPr>
      <w:hyperlink w:anchor="_Toc370203164" w:history="1">
        <w:r w:rsidR="00BB178F" w:rsidRPr="00B5562E">
          <w:rPr>
            <w:rStyle w:val="Hyperlink"/>
          </w:rPr>
          <w:t>1.0 INTRODUCTION</w:t>
        </w:r>
        <w:r w:rsidR="00BB178F">
          <w:rPr>
            <w:webHidden/>
          </w:rPr>
          <w:tab/>
        </w:r>
        <w:r w:rsidR="00BB178F">
          <w:rPr>
            <w:webHidden/>
          </w:rPr>
          <w:fldChar w:fldCharType="begin"/>
        </w:r>
        <w:r w:rsidR="00BB178F">
          <w:rPr>
            <w:webHidden/>
          </w:rPr>
          <w:instrText xml:space="preserve"> PAGEREF _Toc370203164 \h </w:instrText>
        </w:r>
        <w:r w:rsidR="00BB178F">
          <w:rPr>
            <w:webHidden/>
          </w:rPr>
        </w:r>
        <w:r w:rsidR="00BB178F">
          <w:rPr>
            <w:webHidden/>
          </w:rPr>
          <w:fldChar w:fldCharType="separate"/>
        </w:r>
        <w:r w:rsidR="00E23AA3">
          <w:rPr>
            <w:webHidden/>
          </w:rPr>
          <w:t>1</w:t>
        </w:r>
        <w:r w:rsidR="00BB178F">
          <w:rPr>
            <w:webHidden/>
          </w:rPr>
          <w:fldChar w:fldCharType="end"/>
        </w:r>
      </w:hyperlink>
    </w:p>
    <w:p w:rsidR="00BB178F" w:rsidRDefault="007F0709">
      <w:pPr>
        <w:pStyle w:val="TOC1"/>
        <w:rPr>
          <w:rFonts w:asciiTheme="minorHAnsi" w:eastAsiaTheme="minorEastAsia" w:hAnsiTheme="minorHAnsi" w:cstheme="minorBidi"/>
          <w:b w:val="0"/>
          <w:bCs w:val="0"/>
          <w:sz w:val="22"/>
          <w:szCs w:val="22"/>
        </w:rPr>
      </w:pPr>
      <w:hyperlink w:anchor="_Toc370203165" w:history="1">
        <w:r w:rsidR="00BB178F" w:rsidRPr="00B5562E">
          <w:rPr>
            <w:rStyle w:val="Hyperlink"/>
          </w:rPr>
          <w:t>2.0 METHODS</w:t>
        </w:r>
        <w:r w:rsidR="00BB178F">
          <w:rPr>
            <w:webHidden/>
          </w:rPr>
          <w:tab/>
        </w:r>
        <w:r w:rsidR="00BB178F">
          <w:rPr>
            <w:webHidden/>
          </w:rPr>
          <w:fldChar w:fldCharType="begin"/>
        </w:r>
        <w:r w:rsidR="00BB178F">
          <w:rPr>
            <w:webHidden/>
          </w:rPr>
          <w:instrText xml:space="preserve"> PAGEREF _Toc370203165 \h </w:instrText>
        </w:r>
        <w:r w:rsidR="00BB178F">
          <w:rPr>
            <w:webHidden/>
          </w:rPr>
        </w:r>
        <w:r w:rsidR="00BB178F">
          <w:rPr>
            <w:webHidden/>
          </w:rPr>
          <w:fldChar w:fldCharType="separate"/>
        </w:r>
        <w:r w:rsidR="00E23AA3">
          <w:rPr>
            <w:webHidden/>
          </w:rPr>
          <w:t>2</w:t>
        </w:r>
        <w:r w:rsidR="00BB178F">
          <w:rPr>
            <w:webHidden/>
          </w:rPr>
          <w:fldChar w:fldCharType="end"/>
        </w:r>
      </w:hyperlink>
    </w:p>
    <w:p w:rsidR="00BB178F" w:rsidRDefault="007F0709">
      <w:pPr>
        <w:pStyle w:val="TOC2"/>
        <w:tabs>
          <w:tab w:val="right" w:leader="dot" w:pos="8630"/>
        </w:tabs>
        <w:rPr>
          <w:rFonts w:asciiTheme="minorHAnsi" w:eastAsiaTheme="minorEastAsia" w:hAnsiTheme="minorHAnsi" w:cstheme="minorBidi"/>
          <w:noProof/>
          <w:sz w:val="22"/>
          <w:szCs w:val="22"/>
          <w:lang w:val="en-CA" w:eastAsia="en-CA"/>
        </w:rPr>
      </w:pPr>
      <w:hyperlink w:anchor="_Toc370203166" w:history="1">
        <w:r w:rsidR="00BB178F" w:rsidRPr="00B5562E">
          <w:rPr>
            <w:rStyle w:val="Hyperlink"/>
            <w:noProof/>
          </w:rPr>
          <w:t>2.1 CHARTERED VESSEL AND SET LOCATIONS</w:t>
        </w:r>
        <w:r w:rsidR="00BB178F">
          <w:rPr>
            <w:noProof/>
            <w:webHidden/>
          </w:rPr>
          <w:tab/>
        </w:r>
        <w:r w:rsidR="00BB178F">
          <w:rPr>
            <w:noProof/>
            <w:webHidden/>
          </w:rPr>
          <w:fldChar w:fldCharType="begin"/>
        </w:r>
        <w:r w:rsidR="00BB178F">
          <w:rPr>
            <w:noProof/>
            <w:webHidden/>
          </w:rPr>
          <w:instrText xml:space="preserve"> PAGEREF _Toc370203166 \h </w:instrText>
        </w:r>
        <w:r w:rsidR="00BB178F">
          <w:rPr>
            <w:noProof/>
            <w:webHidden/>
          </w:rPr>
        </w:r>
        <w:r w:rsidR="00BB178F">
          <w:rPr>
            <w:noProof/>
            <w:webHidden/>
          </w:rPr>
          <w:fldChar w:fldCharType="separate"/>
        </w:r>
        <w:r w:rsidR="00E23AA3">
          <w:rPr>
            <w:noProof/>
            <w:webHidden/>
          </w:rPr>
          <w:t>2</w:t>
        </w:r>
        <w:r w:rsidR="00BB178F">
          <w:rPr>
            <w:noProof/>
            <w:webHidden/>
          </w:rPr>
          <w:fldChar w:fldCharType="end"/>
        </w:r>
      </w:hyperlink>
    </w:p>
    <w:p w:rsidR="00BB178F" w:rsidRDefault="007F0709">
      <w:pPr>
        <w:pStyle w:val="TOC2"/>
        <w:tabs>
          <w:tab w:val="right" w:leader="dot" w:pos="8630"/>
        </w:tabs>
        <w:rPr>
          <w:rFonts w:asciiTheme="minorHAnsi" w:eastAsiaTheme="minorEastAsia" w:hAnsiTheme="minorHAnsi" w:cstheme="minorBidi"/>
          <w:noProof/>
          <w:sz w:val="22"/>
          <w:szCs w:val="22"/>
          <w:lang w:val="en-CA" w:eastAsia="en-CA"/>
        </w:rPr>
      </w:pPr>
      <w:hyperlink w:anchor="_Toc370203167" w:history="1">
        <w:r w:rsidR="00BB178F" w:rsidRPr="00B5562E">
          <w:rPr>
            <w:rStyle w:val="Hyperlink"/>
            <w:noProof/>
          </w:rPr>
          <w:t>2.2 STRATIFIED RANDOM SAMPLING SURVEY COMPONENTS</w:t>
        </w:r>
        <w:r w:rsidR="00BB178F">
          <w:rPr>
            <w:noProof/>
            <w:webHidden/>
          </w:rPr>
          <w:tab/>
        </w:r>
        <w:r w:rsidR="00BB178F">
          <w:rPr>
            <w:noProof/>
            <w:webHidden/>
          </w:rPr>
          <w:fldChar w:fldCharType="begin"/>
        </w:r>
        <w:r w:rsidR="00BB178F">
          <w:rPr>
            <w:noProof/>
            <w:webHidden/>
          </w:rPr>
          <w:instrText xml:space="preserve"> PAGEREF _Toc370203167 \h </w:instrText>
        </w:r>
        <w:r w:rsidR="00BB178F">
          <w:rPr>
            <w:noProof/>
            <w:webHidden/>
          </w:rPr>
        </w:r>
        <w:r w:rsidR="00BB178F">
          <w:rPr>
            <w:noProof/>
            <w:webHidden/>
          </w:rPr>
          <w:fldChar w:fldCharType="separate"/>
        </w:r>
        <w:r w:rsidR="00E23AA3">
          <w:rPr>
            <w:noProof/>
            <w:webHidden/>
          </w:rPr>
          <w:t>3</w:t>
        </w:r>
        <w:r w:rsidR="00BB178F">
          <w:rPr>
            <w:noProof/>
            <w:webHidden/>
          </w:rPr>
          <w:fldChar w:fldCharType="end"/>
        </w:r>
      </w:hyperlink>
    </w:p>
    <w:p w:rsidR="00BB178F" w:rsidRDefault="007F0709">
      <w:pPr>
        <w:pStyle w:val="TOC2"/>
        <w:tabs>
          <w:tab w:val="right" w:leader="dot" w:pos="8630"/>
        </w:tabs>
        <w:rPr>
          <w:rFonts w:asciiTheme="minorHAnsi" w:eastAsiaTheme="minorEastAsia" w:hAnsiTheme="minorHAnsi" w:cstheme="minorBidi"/>
          <w:noProof/>
          <w:sz w:val="22"/>
          <w:szCs w:val="22"/>
          <w:lang w:val="en-CA" w:eastAsia="en-CA"/>
        </w:rPr>
      </w:pPr>
      <w:hyperlink w:anchor="_Toc370203168" w:history="1">
        <w:r w:rsidR="00BB178F" w:rsidRPr="00B5562E">
          <w:rPr>
            <w:rStyle w:val="Hyperlink"/>
            <w:noProof/>
          </w:rPr>
          <w:t>2.3 TRADITIONAL SURVEY COMPONENTS</w:t>
        </w:r>
        <w:r w:rsidR="00BB178F">
          <w:rPr>
            <w:noProof/>
            <w:webHidden/>
          </w:rPr>
          <w:tab/>
        </w:r>
        <w:r w:rsidR="00BB178F">
          <w:rPr>
            <w:noProof/>
            <w:webHidden/>
          </w:rPr>
          <w:fldChar w:fldCharType="begin"/>
        </w:r>
        <w:r w:rsidR="00BB178F">
          <w:rPr>
            <w:noProof/>
            <w:webHidden/>
          </w:rPr>
          <w:instrText xml:space="preserve"> PAGEREF _Toc370203168 \h </w:instrText>
        </w:r>
        <w:r w:rsidR="00BB178F">
          <w:rPr>
            <w:noProof/>
            <w:webHidden/>
          </w:rPr>
        </w:r>
        <w:r w:rsidR="00BB178F">
          <w:rPr>
            <w:noProof/>
            <w:webHidden/>
          </w:rPr>
          <w:fldChar w:fldCharType="separate"/>
        </w:r>
        <w:r w:rsidR="00E23AA3">
          <w:rPr>
            <w:noProof/>
            <w:webHidden/>
          </w:rPr>
          <w:t>3</w:t>
        </w:r>
        <w:r w:rsidR="00BB178F">
          <w:rPr>
            <w:noProof/>
            <w:webHidden/>
          </w:rPr>
          <w:fldChar w:fldCharType="end"/>
        </w:r>
      </w:hyperlink>
    </w:p>
    <w:p w:rsidR="00BB178F" w:rsidRDefault="007F0709">
      <w:pPr>
        <w:pStyle w:val="TOC2"/>
        <w:tabs>
          <w:tab w:val="right" w:leader="dot" w:pos="8630"/>
        </w:tabs>
        <w:rPr>
          <w:rFonts w:asciiTheme="minorHAnsi" w:eastAsiaTheme="minorEastAsia" w:hAnsiTheme="minorHAnsi" w:cstheme="minorBidi"/>
          <w:noProof/>
          <w:sz w:val="22"/>
          <w:szCs w:val="22"/>
          <w:lang w:val="en-CA" w:eastAsia="en-CA"/>
        </w:rPr>
      </w:pPr>
      <w:hyperlink w:anchor="_Toc370203169" w:history="1">
        <w:r w:rsidR="00BB178F" w:rsidRPr="00B5562E">
          <w:rPr>
            <w:rStyle w:val="Hyperlink"/>
            <w:noProof/>
          </w:rPr>
          <w:t xml:space="preserve">2.4 VANCOUVER </w:t>
        </w:r>
        <w:r w:rsidR="00BB178F" w:rsidRPr="00B5562E">
          <w:rPr>
            <w:rStyle w:val="Hyperlink"/>
            <w:rFonts w:cs="Arial"/>
            <w:noProof/>
          </w:rPr>
          <w:t xml:space="preserve">ISLAND INLETS </w:t>
        </w:r>
        <w:r w:rsidR="00BB178F" w:rsidRPr="00B5562E">
          <w:rPr>
            <w:rStyle w:val="Hyperlink"/>
            <w:noProof/>
          </w:rPr>
          <w:t>EXPLORATORY COMPONENT</w:t>
        </w:r>
        <w:r w:rsidR="00BB178F">
          <w:rPr>
            <w:noProof/>
            <w:webHidden/>
          </w:rPr>
          <w:tab/>
        </w:r>
        <w:r w:rsidR="00BB178F">
          <w:rPr>
            <w:noProof/>
            <w:webHidden/>
          </w:rPr>
          <w:fldChar w:fldCharType="begin"/>
        </w:r>
        <w:r w:rsidR="00BB178F">
          <w:rPr>
            <w:noProof/>
            <w:webHidden/>
          </w:rPr>
          <w:instrText xml:space="preserve"> PAGEREF _Toc370203169 \h </w:instrText>
        </w:r>
        <w:r w:rsidR="00BB178F">
          <w:rPr>
            <w:noProof/>
            <w:webHidden/>
          </w:rPr>
        </w:r>
        <w:r w:rsidR="00BB178F">
          <w:rPr>
            <w:noProof/>
            <w:webHidden/>
          </w:rPr>
          <w:fldChar w:fldCharType="separate"/>
        </w:r>
        <w:r w:rsidR="00E23AA3">
          <w:rPr>
            <w:noProof/>
            <w:webHidden/>
          </w:rPr>
          <w:t>4</w:t>
        </w:r>
        <w:r w:rsidR="00BB178F">
          <w:rPr>
            <w:noProof/>
            <w:webHidden/>
          </w:rPr>
          <w:fldChar w:fldCharType="end"/>
        </w:r>
      </w:hyperlink>
    </w:p>
    <w:p w:rsidR="00BB178F" w:rsidRDefault="007F0709">
      <w:pPr>
        <w:pStyle w:val="TOC2"/>
        <w:tabs>
          <w:tab w:val="right" w:leader="dot" w:pos="8630"/>
        </w:tabs>
        <w:rPr>
          <w:rFonts w:asciiTheme="minorHAnsi" w:eastAsiaTheme="minorEastAsia" w:hAnsiTheme="minorHAnsi" w:cstheme="minorBidi"/>
          <w:noProof/>
          <w:sz w:val="22"/>
          <w:szCs w:val="22"/>
          <w:lang w:val="en-CA" w:eastAsia="en-CA"/>
        </w:rPr>
      </w:pPr>
      <w:hyperlink w:anchor="_Toc370203170" w:history="1">
        <w:r w:rsidR="00BB178F" w:rsidRPr="00B5562E">
          <w:rPr>
            <w:rStyle w:val="Hyperlink"/>
            <w:noProof/>
          </w:rPr>
          <w:t>2.5 BENTHIC IMPACTS STUDY</w:t>
        </w:r>
        <w:r w:rsidR="00BB178F">
          <w:rPr>
            <w:noProof/>
            <w:webHidden/>
          </w:rPr>
          <w:tab/>
        </w:r>
        <w:r w:rsidR="00BB178F">
          <w:rPr>
            <w:noProof/>
            <w:webHidden/>
          </w:rPr>
          <w:fldChar w:fldCharType="begin"/>
        </w:r>
        <w:r w:rsidR="00BB178F">
          <w:rPr>
            <w:noProof/>
            <w:webHidden/>
          </w:rPr>
          <w:instrText xml:space="preserve"> PAGEREF _Toc370203170 \h </w:instrText>
        </w:r>
        <w:r w:rsidR="00BB178F">
          <w:rPr>
            <w:noProof/>
            <w:webHidden/>
          </w:rPr>
        </w:r>
        <w:r w:rsidR="00BB178F">
          <w:rPr>
            <w:noProof/>
            <w:webHidden/>
          </w:rPr>
          <w:fldChar w:fldCharType="separate"/>
        </w:r>
        <w:r w:rsidR="00E23AA3">
          <w:rPr>
            <w:noProof/>
            <w:webHidden/>
          </w:rPr>
          <w:t>4</w:t>
        </w:r>
        <w:r w:rsidR="00BB178F">
          <w:rPr>
            <w:noProof/>
            <w:webHidden/>
          </w:rPr>
          <w:fldChar w:fldCharType="end"/>
        </w:r>
      </w:hyperlink>
    </w:p>
    <w:p w:rsidR="00BB178F" w:rsidRDefault="007F0709">
      <w:pPr>
        <w:pStyle w:val="TOC2"/>
        <w:tabs>
          <w:tab w:val="right" w:leader="dot" w:pos="8630"/>
        </w:tabs>
        <w:rPr>
          <w:rFonts w:asciiTheme="minorHAnsi" w:eastAsiaTheme="minorEastAsia" w:hAnsiTheme="minorHAnsi" w:cstheme="minorBidi"/>
          <w:noProof/>
          <w:sz w:val="22"/>
          <w:szCs w:val="22"/>
          <w:lang w:val="en-CA" w:eastAsia="en-CA"/>
        </w:rPr>
      </w:pPr>
      <w:hyperlink w:anchor="_Toc370203171" w:history="1">
        <w:r w:rsidR="00BB178F" w:rsidRPr="00B5562E">
          <w:rPr>
            <w:rStyle w:val="Hyperlink"/>
            <w:noProof/>
          </w:rPr>
          <w:t>2.6 FISHING GEAR</w:t>
        </w:r>
        <w:r w:rsidR="00BB178F">
          <w:rPr>
            <w:noProof/>
            <w:webHidden/>
          </w:rPr>
          <w:tab/>
        </w:r>
        <w:r w:rsidR="00BB178F">
          <w:rPr>
            <w:noProof/>
            <w:webHidden/>
          </w:rPr>
          <w:fldChar w:fldCharType="begin"/>
        </w:r>
        <w:r w:rsidR="00BB178F">
          <w:rPr>
            <w:noProof/>
            <w:webHidden/>
          </w:rPr>
          <w:instrText xml:space="preserve"> PAGEREF _Toc370203171 \h </w:instrText>
        </w:r>
        <w:r w:rsidR="00BB178F">
          <w:rPr>
            <w:noProof/>
            <w:webHidden/>
          </w:rPr>
        </w:r>
        <w:r w:rsidR="00BB178F">
          <w:rPr>
            <w:noProof/>
            <w:webHidden/>
          </w:rPr>
          <w:fldChar w:fldCharType="separate"/>
        </w:r>
        <w:r w:rsidR="00E23AA3">
          <w:rPr>
            <w:noProof/>
            <w:webHidden/>
          </w:rPr>
          <w:t>4</w:t>
        </w:r>
        <w:r w:rsidR="00BB178F">
          <w:rPr>
            <w:noProof/>
            <w:webHidden/>
          </w:rPr>
          <w:fldChar w:fldCharType="end"/>
        </w:r>
      </w:hyperlink>
    </w:p>
    <w:p w:rsidR="00BB178F" w:rsidRDefault="007F0709">
      <w:pPr>
        <w:pStyle w:val="TOC2"/>
        <w:tabs>
          <w:tab w:val="right" w:leader="dot" w:pos="8630"/>
        </w:tabs>
        <w:rPr>
          <w:rFonts w:asciiTheme="minorHAnsi" w:eastAsiaTheme="minorEastAsia" w:hAnsiTheme="minorHAnsi" w:cstheme="minorBidi"/>
          <w:noProof/>
          <w:sz w:val="22"/>
          <w:szCs w:val="22"/>
          <w:lang w:val="en-CA" w:eastAsia="en-CA"/>
        </w:rPr>
      </w:pPr>
      <w:hyperlink w:anchor="_Toc370203172" w:history="1">
        <w:r w:rsidR="00BB178F" w:rsidRPr="00B5562E">
          <w:rPr>
            <w:rStyle w:val="Hyperlink"/>
            <w:noProof/>
          </w:rPr>
          <w:t>2.7 DATA COLLECTION DURING GEAR DEPLOYMENT</w:t>
        </w:r>
        <w:r w:rsidR="00BB178F">
          <w:rPr>
            <w:noProof/>
            <w:webHidden/>
          </w:rPr>
          <w:tab/>
        </w:r>
        <w:r w:rsidR="00BB178F">
          <w:rPr>
            <w:noProof/>
            <w:webHidden/>
          </w:rPr>
          <w:fldChar w:fldCharType="begin"/>
        </w:r>
        <w:r w:rsidR="00BB178F">
          <w:rPr>
            <w:noProof/>
            <w:webHidden/>
          </w:rPr>
          <w:instrText xml:space="preserve"> PAGEREF _Toc370203172 \h </w:instrText>
        </w:r>
        <w:r w:rsidR="00BB178F">
          <w:rPr>
            <w:noProof/>
            <w:webHidden/>
          </w:rPr>
        </w:r>
        <w:r w:rsidR="00BB178F">
          <w:rPr>
            <w:noProof/>
            <w:webHidden/>
          </w:rPr>
          <w:fldChar w:fldCharType="separate"/>
        </w:r>
        <w:r w:rsidR="00E23AA3">
          <w:rPr>
            <w:noProof/>
            <w:webHidden/>
          </w:rPr>
          <w:t>5</w:t>
        </w:r>
        <w:r w:rsidR="00BB178F">
          <w:rPr>
            <w:noProof/>
            <w:webHidden/>
          </w:rPr>
          <w:fldChar w:fldCharType="end"/>
        </w:r>
      </w:hyperlink>
    </w:p>
    <w:p w:rsidR="00BB178F" w:rsidRDefault="007F0709">
      <w:pPr>
        <w:pStyle w:val="TOC2"/>
        <w:tabs>
          <w:tab w:val="right" w:leader="dot" w:pos="8630"/>
        </w:tabs>
        <w:rPr>
          <w:rFonts w:asciiTheme="minorHAnsi" w:eastAsiaTheme="minorEastAsia" w:hAnsiTheme="minorHAnsi" w:cstheme="minorBidi"/>
          <w:noProof/>
          <w:sz w:val="22"/>
          <w:szCs w:val="22"/>
          <w:lang w:val="en-CA" w:eastAsia="en-CA"/>
        </w:rPr>
      </w:pPr>
      <w:hyperlink w:anchor="_Toc370203173" w:history="1">
        <w:r w:rsidR="00BB178F" w:rsidRPr="00B5562E">
          <w:rPr>
            <w:rStyle w:val="Hyperlink"/>
            <w:noProof/>
          </w:rPr>
          <w:t>2.8 CATCH AND EFFORT DATA COLLECTION</w:t>
        </w:r>
        <w:r w:rsidR="00BB178F">
          <w:rPr>
            <w:noProof/>
            <w:webHidden/>
          </w:rPr>
          <w:tab/>
        </w:r>
        <w:r w:rsidR="00BB178F">
          <w:rPr>
            <w:noProof/>
            <w:webHidden/>
          </w:rPr>
          <w:fldChar w:fldCharType="begin"/>
        </w:r>
        <w:r w:rsidR="00BB178F">
          <w:rPr>
            <w:noProof/>
            <w:webHidden/>
          </w:rPr>
          <w:instrText xml:space="preserve"> PAGEREF _Toc370203173 \h </w:instrText>
        </w:r>
        <w:r w:rsidR="00BB178F">
          <w:rPr>
            <w:noProof/>
            <w:webHidden/>
          </w:rPr>
        </w:r>
        <w:r w:rsidR="00BB178F">
          <w:rPr>
            <w:noProof/>
            <w:webHidden/>
          </w:rPr>
          <w:fldChar w:fldCharType="separate"/>
        </w:r>
        <w:r w:rsidR="00E23AA3">
          <w:rPr>
            <w:noProof/>
            <w:webHidden/>
          </w:rPr>
          <w:t>5</w:t>
        </w:r>
        <w:r w:rsidR="00BB178F">
          <w:rPr>
            <w:noProof/>
            <w:webHidden/>
          </w:rPr>
          <w:fldChar w:fldCharType="end"/>
        </w:r>
      </w:hyperlink>
    </w:p>
    <w:p w:rsidR="00BB178F" w:rsidRDefault="007F0709">
      <w:pPr>
        <w:pStyle w:val="TOC2"/>
        <w:tabs>
          <w:tab w:val="right" w:leader="dot" w:pos="8630"/>
        </w:tabs>
        <w:rPr>
          <w:rFonts w:asciiTheme="minorHAnsi" w:eastAsiaTheme="minorEastAsia" w:hAnsiTheme="minorHAnsi" w:cstheme="minorBidi"/>
          <w:noProof/>
          <w:sz w:val="22"/>
          <w:szCs w:val="22"/>
          <w:lang w:val="en-CA" w:eastAsia="en-CA"/>
        </w:rPr>
      </w:pPr>
      <w:hyperlink w:anchor="_Toc370203174" w:history="1">
        <w:r w:rsidR="00BB178F" w:rsidRPr="00B5562E">
          <w:rPr>
            <w:rStyle w:val="Hyperlink"/>
            <w:noProof/>
          </w:rPr>
          <w:t>2.9 CATCH PROCESSING</w:t>
        </w:r>
        <w:r w:rsidR="00BB178F">
          <w:rPr>
            <w:noProof/>
            <w:webHidden/>
          </w:rPr>
          <w:tab/>
        </w:r>
        <w:r w:rsidR="00BB178F">
          <w:rPr>
            <w:noProof/>
            <w:webHidden/>
          </w:rPr>
          <w:fldChar w:fldCharType="begin"/>
        </w:r>
        <w:r w:rsidR="00BB178F">
          <w:rPr>
            <w:noProof/>
            <w:webHidden/>
          </w:rPr>
          <w:instrText xml:space="preserve"> PAGEREF _Toc370203174 \h </w:instrText>
        </w:r>
        <w:r w:rsidR="00BB178F">
          <w:rPr>
            <w:noProof/>
            <w:webHidden/>
          </w:rPr>
        </w:r>
        <w:r w:rsidR="00BB178F">
          <w:rPr>
            <w:noProof/>
            <w:webHidden/>
          </w:rPr>
          <w:fldChar w:fldCharType="separate"/>
        </w:r>
        <w:r w:rsidR="00E23AA3">
          <w:rPr>
            <w:noProof/>
            <w:webHidden/>
          </w:rPr>
          <w:t>6</w:t>
        </w:r>
        <w:r w:rsidR="00BB178F">
          <w:rPr>
            <w:noProof/>
            <w:webHidden/>
          </w:rPr>
          <w:fldChar w:fldCharType="end"/>
        </w:r>
      </w:hyperlink>
    </w:p>
    <w:p w:rsidR="00BB178F" w:rsidRDefault="007F0709">
      <w:pPr>
        <w:pStyle w:val="TOC2"/>
        <w:tabs>
          <w:tab w:val="right" w:leader="dot" w:pos="8630"/>
        </w:tabs>
        <w:rPr>
          <w:rFonts w:asciiTheme="minorHAnsi" w:eastAsiaTheme="minorEastAsia" w:hAnsiTheme="minorHAnsi" w:cstheme="minorBidi"/>
          <w:noProof/>
          <w:sz w:val="22"/>
          <w:szCs w:val="22"/>
          <w:lang w:val="en-CA" w:eastAsia="en-CA"/>
        </w:rPr>
      </w:pPr>
      <w:hyperlink w:anchor="_Toc370203175" w:history="1">
        <w:r w:rsidR="00BB178F" w:rsidRPr="00B5562E">
          <w:rPr>
            <w:rStyle w:val="Hyperlink"/>
            <w:noProof/>
          </w:rPr>
          <w:t>2.10 ELECTRONIC MONITORING (EM) VIDEO DATA COLLECTION</w:t>
        </w:r>
        <w:r w:rsidR="00BB178F">
          <w:rPr>
            <w:noProof/>
            <w:webHidden/>
          </w:rPr>
          <w:tab/>
        </w:r>
        <w:r w:rsidR="00BB178F">
          <w:rPr>
            <w:noProof/>
            <w:webHidden/>
          </w:rPr>
          <w:fldChar w:fldCharType="begin"/>
        </w:r>
        <w:r w:rsidR="00BB178F">
          <w:rPr>
            <w:noProof/>
            <w:webHidden/>
          </w:rPr>
          <w:instrText xml:space="preserve"> PAGEREF _Toc370203175 \h </w:instrText>
        </w:r>
        <w:r w:rsidR="00BB178F">
          <w:rPr>
            <w:noProof/>
            <w:webHidden/>
          </w:rPr>
        </w:r>
        <w:r w:rsidR="00BB178F">
          <w:rPr>
            <w:noProof/>
            <w:webHidden/>
          </w:rPr>
          <w:fldChar w:fldCharType="separate"/>
        </w:r>
        <w:r w:rsidR="00E23AA3">
          <w:rPr>
            <w:noProof/>
            <w:webHidden/>
          </w:rPr>
          <w:t>8</w:t>
        </w:r>
        <w:r w:rsidR="00BB178F">
          <w:rPr>
            <w:noProof/>
            <w:webHidden/>
          </w:rPr>
          <w:fldChar w:fldCharType="end"/>
        </w:r>
      </w:hyperlink>
    </w:p>
    <w:p w:rsidR="00BB178F" w:rsidRDefault="007F0709">
      <w:pPr>
        <w:pStyle w:val="TOC2"/>
        <w:tabs>
          <w:tab w:val="right" w:leader="dot" w:pos="8630"/>
        </w:tabs>
        <w:rPr>
          <w:rFonts w:asciiTheme="minorHAnsi" w:eastAsiaTheme="minorEastAsia" w:hAnsiTheme="minorHAnsi" w:cstheme="minorBidi"/>
          <w:noProof/>
          <w:sz w:val="22"/>
          <w:szCs w:val="22"/>
          <w:lang w:val="en-CA" w:eastAsia="en-CA"/>
        </w:rPr>
      </w:pPr>
      <w:hyperlink w:anchor="_Toc370203176" w:history="1">
        <w:r w:rsidR="00BB178F" w:rsidRPr="00B5562E">
          <w:rPr>
            <w:rStyle w:val="Hyperlink"/>
            <w:noProof/>
          </w:rPr>
          <w:t>2.11 OCEANOGRAPHIC SAMPLING DATA COLLECTION</w:t>
        </w:r>
        <w:r w:rsidR="00BB178F">
          <w:rPr>
            <w:noProof/>
            <w:webHidden/>
          </w:rPr>
          <w:tab/>
        </w:r>
        <w:r w:rsidR="00BB178F">
          <w:rPr>
            <w:noProof/>
            <w:webHidden/>
          </w:rPr>
          <w:fldChar w:fldCharType="begin"/>
        </w:r>
        <w:r w:rsidR="00BB178F">
          <w:rPr>
            <w:noProof/>
            <w:webHidden/>
          </w:rPr>
          <w:instrText xml:space="preserve"> PAGEREF _Toc370203176 \h </w:instrText>
        </w:r>
        <w:r w:rsidR="00BB178F">
          <w:rPr>
            <w:noProof/>
            <w:webHidden/>
          </w:rPr>
        </w:r>
        <w:r w:rsidR="00BB178F">
          <w:rPr>
            <w:noProof/>
            <w:webHidden/>
          </w:rPr>
          <w:fldChar w:fldCharType="separate"/>
        </w:r>
        <w:r w:rsidR="00E23AA3">
          <w:rPr>
            <w:noProof/>
            <w:webHidden/>
          </w:rPr>
          <w:t>8</w:t>
        </w:r>
        <w:r w:rsidR="00BB178F">
          <w:rPr>
            <w:noProof/>
            <w:webHidden/>
          </w:rPr>
          <w:fldChar w:fldCharType="end"/>
        </w:r>
      </w:hyperlink>
    </w:p>
    <w:p w:rsidR="00BB178F" w:rsidRDefault="007F0709">
      <w:pPr>
        <w:pStyle w:val="TOC2"/>
        <w:tabs>
          <w:tab w:val="right" w:leader="dot" w:pos="8630"/>
        </w:tabs>
        <w:rPr>
          <w:rFonts w:asciiTheme="minorHAnsi" w:eastAsiaTheme="minorEastAsia" w:hAnsiTheme="minorHAnsi" w:cstheme="minorBidi"/>
          <w:noProof/>
          <w:sz w:val="22"/>
          <w:szCs w:val="22"/>
          <w:lang w:val="en-CA" w:eastAsia="en-CA"/>
        </w:rPr>
      </w:pPr>
      <w:hyperlink w:anchor="_Toc370203177" w:history="1">
        <w:r w:rsidR="00BB178F" w:rsidRPr="00B5562E">
          <w:rPr>
            <w:rStyle w:val="Hyperlink"/>
            <w:noProof/>
          </w:rPr>
          <w:t>2.12 BENTHIC IMPACTS STUDY DATA COLLECTION</w:t>
        </w:r>
        <w:r w:rsidR="00BB178F">
          <w:rPr>
            <w:noProof/>
            <w:webHidden/>
          </w:rPr>
          <w:tab/>
        </w:r>
        <w:r w:rsidR="00BB178F">
          <w:rPr>
            <w:noProof/>
            <w:webHidden/>
          </w:rPr>
          <w:fldChar w:fldCharType="begin"/>
        </w:r>
        <w:r w:rsidR="00BB178F">
          <w:rPr>
            <w:noProof/>
            <w:webHidden/>
          </w:rPr>
          <w:instrText xml:space="preserve"> PAGEREF _Toc370203177 \h </w:instrText>
        </w:r>
        <w:r w:rsidR="00BB178F">
          <w:rPr>
            <w:noProof/>
            <w:webHidden/>
          </w:rPr>
        </w:r>
        <w:r w:rsidR="00BB178F">
          <w:rPr>
            <w:noProof/>
            <w:webHidden/>
          </w:rPr>
          <w:fldChar w:fldCharType="separate"/>
        </w:r>
        <w:r w:rsidR="00E23AA3">
          <w:rPr>
            <w:noProof/>
            <w:webHidden/>
          </w:rPr>
          <w:t>9</w:t>
        </w:r>
        <w:r w:rsidR="00BB178F">
          <w:rPr>
            <w:noProof/>
            <w:webHidden/>
          </w:rPr>
          <w:fldChar w:fldCharType="end"/>
        </w:r>
      </w:hyperlink>
    </w:p>
    <w:p w:rsidR="00BB178F" w:rsidRDefault="007F0709">
      <w:pPr>
        <w:pStyle w:val="TOC1"/>
        <w:rPr>
          <w:rFonts w:asciiTheme="minorHAnsi" w:eastAsiaTheme="minorEastAsia" w:hAnsiTheme="minorHAnsi" w:cstheme="minorBidi"/>
          <w:b w:val="0"/>
          <w:bCs w:val="0"/>
          <w:sz w:val="22"/>
          <w:szCs w:val="22"/>
        </w:rPr>
      </w:pPr>
      <w:hyperlink w:anchor="_Toc370203178" w:history="1">
        <w:r w:rsidR="00BB178F" w:rsidRPr="00B5562E">
          <w:rPr>
            <w:rStyle w:val="Hyperlink"/>
          </w:rPr>
          <w:t>3.0 RESULTS AND DISCUSSION</w:t>
        </w:r>
        <w:r w:rsidR="00BB178F">
          <w:rPr>
            <w:webHidden/>
          </w:rPr>
          <w:tab/>
        </w:r>
        <w:r w:rsidR="00BB178F">
          <w:rPr>
            <w:webHidden/>
          </w:rPr>
          <w:fldChar w:fldCharType="begin"/>
        </w:r>
        <w:r w:rsidR="00BB178F">
          <w:rPr>
            <w:webHidden/>
          </w:rPr>
          <w:instrText xml:space="preserve"> PAGEREF _Toc370203178 \h </w:instrText>
        </w:r>
        <w:r w:rsidR="00BB178F">
          <w:rPr>
            <w:webHidden/>
          </w:rPr>
        </w:r>
        <w:r w:rsidR="00BB178F">
          <w:rPr>
            <w:webHidden/>
          </w:rPr>
          <w:fldChar w:fldCharType="separate"/>
        </w:r>
        <w:r w:rsidR="00E23AA3">
          <w:rPr>
            <w:webHidden/>
          </w:rPr>
          <w:t>9</w:t>
        </w:r>
        <w:r w:rsidR="00BB178F">
          <w:rPr>
            <w:webHidden/>
          </w:rPr>
          <w:fldChar w:fldCharType="end"/>
        </w:r>
      </w:hyperlink>
    </w:p>
    <w:p w:rsidR="00BB178F" w:rsidRDefault="007F0709">
      <w:pPr>
        <w:pStyle w:val="TOC2"/>
        <w:tabs>
          <w:tab w:val="right" w:leader="dot" w:pos="8630"/>
        </w:tabs>
        <w:rPr>
          <w:rFonts w:asciiTheme="minorHAnsi" w:eastAsiaTheme="minorEastAsia" w:hAnsiTheme="minorHAnsi" w:cstheme="minorBidi"/>
          <w:noProof/>
          <w:sz w:val="22"/>
          <w:szCs w:val="22"/>
          <w:lang w:val="en-CA" w:eastAsia="en-CA"/>
        </w:rPr>
      </w:pPr>
      <w:hyperlink w:anchor="_Toc370203179" w:history="1">
        <w:r w:rsidR="00BB178F" w:rsidRPr="00B5562E">
          <w:rPr>
            <w:rStyle w:val="Hyperlink"/>
            <w:noProof/>
          </w:rPr>
          <w:t>3.13 CATCH RATES</w:t>
        </w:r>
        <w:r w:rsidR="00BB178F">
          <w:rPr>
            <w:noProof/>
            <w:webHidden/>
          </w:rPr>
          <w:tab/>
        </w:r>
        <w:r w:rsidR="00BB178F">
          <w:rPr>
            <w:noProof/>
            <w:webHidden/>
          </w:rPr>
          <w:fldChar w:fldCharType="begin"/>
        </w:r>
        <w:r w:rsidR="00BB178F">
          <w:rPr>
            <w:noProof/>
            <w:webHidden/>
          </w:rPr>
          <w:instrText xml:space="preserve"> PAGEREF _Toc370203179 \h </w:instrText>
        </w:r>
        <w:r w:rsidR="00BB178F">
          <w:rPr>
            <w:noProof/>
            <w:webHidden/>
          </w:rPr>
        </w:r>
        <w:r w:rsidR="00BB178F">
          <w:rPr>
            <w:noProof/>
            <w:webHidden/>
          </w:rPr>
          <w:fldChar w:fldCharType="separate"/>
        </w:r>
        <w:r w:rsidR="00E23AA3">
          <w:rPr>
            <w:noProof/>
            <w:webHidden/>
          </w:rPr>
          <w:t>9</w:t>
        </w:r>
        <w:r w:rsidR="00BB178F">
          <w:rPr>
            <w:noProof/>
            <w:webHidden/>
          </w:rPr>
          <w:fldChar w:fldCharType="end"/>
        </w:r>
      </w:hyperlink>
    </w:p>
    <w:p w:rsidR="00BB178F" w:rsidRDefault="007F0709">
      <w:pPr>
        <w:pStyle w:val="TOC2"/>
        <w:tabs>
          <w:tab w:val="right" w:leader="dot" w:pos="8630"/>
        </w:tabs>
        <w:rPr>
          <w:rFonts w:asciiTheme="minorHAnsi" w:eastAsiaTheme="minorEastAsia" w:hAnsiTheme="minorHAnsi" w:cstheme="minorBidi"/>
          <w:noProof/>
          <w:sz w:val="22"/>
          <w:szCs w:val="22"/>
          <w:lang w:val="en-CA" w:eastAsia="en-CA"/>
        </w:rPr>
      </w:pPr>
      <w:hyperlink w:anchor="_Toc370203180" w:history="1">
        <w:r w:rsidR="00BB178F" w:rsidRPr="00B5562E">
          <w:rPr>
            <w:rStyle w:val="Hyperlink"/>
            <w:noProof/>
          </w:rPr>
          <w:t>3.14 CATCH COMPOSITION</w:t>
        </w:r>
        <w:r w:rsidR="00BB178F">
          <w:rPr>
            <w:noProof/>
            <w:webHidden/>
          </w:rPr>
          <w:tab/>
        </w:r>
        <w:r w:rsidR="00BB178F">
          <w:rPr>
            <w:noProof/>
            <w:webHidden/>
          </w:rPr>
          <w:fldChar w:fldCharType="begin"/>
        </w:r>
        <w:r w:rsidR="00BB178F">
          <w:rPr>
            <w:noProof/>
            <w:webHidden/>
          </w:rPr>
          <w:instrText xml:space="preserve"> PAGEREF _Toc370203180 \h </w:instrText>
        </w:r>
        <w:r w:rsidR="00BB178F">
          <w:rPr>
            <w:noProof/>
            <w:webHidden/>
          </w:rPr>
        </w:r>
        <w:r w:rsidR="00BB178F">
          <w:rPr>
            <w:noProof/>
            <w:webHidden/>
          </w:rPr>
          <w:fldChar w:fldCharType="separate"/>
        </w:r>
        <w:r w:rsidR="00E23AA3">
          <w:rPr>
            <w:noProof/>
            <w:webHidden/>
          </w:rPr>
          <w:t>11</w:t>
        </w:r>
        <w:r w:rsidR="00BB178F">
          <w:rPr>
            <w:noProof/>
            <w:webHidden/>
          </w:rPr>
          <w:fldChar w:fldCharType="end"/>
        </w:r>
      </w:hyperlink>
    </w:p>
    <w:p w:rsidR="00BB178F" w:rsidRDefault="007F0709">
      <w:pPr>
        <w:pStyle w:val="TOC2"/>
        <w:tabs>
          <w:tab w:val="right" w:leader="dot" w:pos="8630"/>
        </w:tabs>
        <w:rPr>
          <w:rFonts w:asciiTheme="minorHAnsi" w:eastAsiaTheme="minorEastAsia" w:hAnsiTheme="minorHAnsi" w:cstheme="minorBidi"/>
          <w:noProof/>
          <w:sz w:val="22"/>
          <w:szCs w:val="22"/>
          <w:lang w:val="en-CA" w:eastAsia="en-CA"/>
        </w:rPr>
      </w:pPr>
      <w:hyperlink w:anchor="_Toc370203181" w:history="1">
        <w:r w:rsidR="00BB178F" w:rsidRPr="00B5562E">
          <w:rPr>
            <w:rStyle w:val="Hyperlink"/>
            <w:noProof/>
          </w:rPr>
          <w:t>3.15 SABLEFISH SAMPLING AND TAGGING</w:t>
        </w:r>
        <w:r w:rsidR="00BB178F">
          <w:rPr>
            <w:noProof/>
            <w:webHidden/>
          </w:rPr>
          <w:tab/>
        </w:r>
        <w:r w:rsidR="00BB178F">
          <w:rPr>
            <w:noProof/>
            <w:webHidden/>
          </w:rPr>
          <w:fldChar w:fldCharType="begin"/>
        </w:r>
        <w:r w:rsidR="00BB178F">
          <w:rPr>
            <w:noProof/>
            <w:webHidden/>
          </w:rPr>
          <w:instrText xml:space="preserve"> PAGEREF _Toc370203181 \h </w:instrText>
        </w:r>
        <w:r w:rsidR="00BB178F">
          <w:rPr>
            <w:noProof/>
            <w:webHidden/>
          </w:rPr>
        </w:r>
        <w:r w:rsidR="00BB178F">
          <w:rPr>
            <w:noProof/>
            <w:webHidden/>
          </w:rPr>
          <w:fldChar w:fldCharType="separate"/>
        </w:r>
        <w:r w:rsidR="00E23AA3">
          <w:rPr>
            <w:noProof/>
            <w:webHidden/>
          </w:rPr>
          <w:t>12</w:t>
        </w:r>
        <w:r w:rsidR="00BB178F">
          <w:rPr>
            <w:noProof/>
            <w:webHidden/>
          </w:rPr>
          <w:fldChar w:fldCharType="end"/>
        </w:r>
      </w:hyperlink>
    </w:p>
    <w:p w:rsidR="00BB178F" w:rsidRDefault="007F0709">
      <w:pPr>
        <w:pStyle w:val="TOC2"/>
        <w:tabs>
          <w:tab w:val="right" w:leader="dot" w:pos="8630"/>
        </w:tabs>
        <w:rPr>
          <w:rFonts w:asciiTheme="minorHAnsi" w:eastAsiaTheme="minorEastAsia" w:hAnsiTheme="minorHAnsi" w:cstheme="minorBidi"/>
          <w:noProof/>
          <w:sz w:val="22"/>
          <w:szCs w:val="22"/>
          <w:lang w:val="en-CA" w:eastAsia="en-CA"/>
        </w:rPr>
      </w:pPr>
      <w:hyperlink w:anchor="_Toc370203182" w:history="1">
        <w:r w:rsidR="00BB178F" w:rsidRPr="00B5562E">
          <w:rPr>
            <w:rStyle w:val="Hyperlink"/>
            <w:noProof/>
          </w:rPr>
          <w:t>3.16 OTHER SPECIES SAMPLING and tagging</w:t>
        </w:r>
        <w:r w:rsidR="00BB178F">
          <w:rPr>
            <w:noProof/>
            <w:webHidden/>
          </w:rPr>
          <w:tab/>
        </w:r>
        <w:r w:rsidR="00BB178F">
          <w:rPr>
            <w:noProof/>
            <w:webHidden/>
          </w:rPr>
          <w:fldChar w:fldCharType="begin"/>
        </w:r>
        <w:r w:rsidR="00BB178F">
          <w:rPr>
            <w:noProof/>
            <w:webHidden/>
          </w:rPr>
          <w:instrText xml:space="preserve"> PAGEREF _Toc370203182 \h </w:instrText>
        </w:r>
        <w:r w:rsidR="00BB178F">
          <w:rPr>
            <w:noProof/>
            <w:webHidden/>
          </w:rPr>
        </w:r>
        <w:r w:rsidR="00BB178F">
          <w:rPr>
            <w:noProof/>
            <w:webHidden/>
          </w:rPr>
          <w:fldChar w:fldCharType="separate"/>
        </w:r>
        <w:r w:rsidR="00E23AA3">
          <w:rPr>
            <w:noProof/>
            <w:webHidden/>
          </w:rPr>
          <w:t>12</w:t>
        </w:r>
        <w:r w:rsidR="00BB178F">
          <w:rPr>
            <w:noProof/>
            <w:webHidden/>
          </w:rPr>
          <w:fldChar w:fldCharType="end"/>
        </w:r>
      </w:hyperlink>
    </w:p>
    <w:p w:rsidR="00BB178F" w:rsidRDefault="007F0709">
      <w:pPr>
        <w:pStyle w:val="TOC2"/>
        <w:tabs>
          <w:tab w:val="right" w:leader="dot" w:pos="8630"/>
        </w:tabs>
        <w:rPr>
          <w:rFonts w:asciiTheme="minorHAnsi" w:eastAsiaTheme="minorEastAsia" w:hAnsiTheme="minorHAnsi" w:cstheme="minorBidi"/>
          <w:noProof/>
          <w:sz w:val="22"/>
          <w:szCs w:val="22"/>
          <w:lang w:val="en-CA" w:eastAsia="en-CA"/>
        </w:rPr>
      </w:pPr>
      <w:hyperlink w:anchor="_Toc370203183" w:history="1">
        <w:r w:rsidR="00BB178F" w:rsidRPr="00B5562E">
          <w:rPr>
            <w:rStyle w:val="Hyperlink"/>
            <w:noProof/>
          </w:rPr>
          <w:t>3.17 RECOVERED TAGGED SABLEFISH</w:t>
        </w:r>
        <w:r w:rsidR="00BB178F">
          <w:rPr>
            <w:noProof/>
            <w:webHidden/>
          </w:rPr>
          <w:tab/>
        </w:r>
        <w:r w:rsidR="00BB178F">
          <w:rPr>
            <w:noProof/>
            <w:webHidden/>
          </w:rPr>
          <w:fldChar w:fldCharType="begin"/>
        </w:r>
        <w:r w:rsidR="00BB178F">
          <w:rPr>
            <w:noProof/>
            <w:webHidden/>
          </w:rPr>
          <w:instrText xml:space="preserve"> PAGEREF _Toc370203183 \h </w:instrText>
        </w:r>
        <w:r w:rsidR="00BB178F">
          <w:rPr>
            <w:noProof/>
            <w:webHidden/>
          </w:rPr>
        </w:r>
        <w:r w:rsidR="00BB178F">
          <w:rPr>
            <w:noProof/>
            <w:webHidden/>
          </w:rPr>
          <w:fldChar w:fldCharType="separate"/>
        </w:r>
        <w:r w:rsidR="00E23AA3">
          <w:rPr>
            <w:noProof/>
            <w:webHidden/>
          </w:rPr>
          <w:t>13</w:t>
        </w:r>
        <w:r w:rsidR="00BB178F">
          <w:rPr>
            <w:noProof/>
            <w:webHidden/>
          </w:rPr>
          <w:fldChar w:fldCharType="end"/>
        </w:r>
      </w:hyperlink>
    </w:p>
    <w:p w:rsidR="00BB178F" w:rsidRDefault="007F0709">
      <w:pPr>
        <w:pStyle w:val="TOC2"/>
        <w:tabs>
          <w:tab w:val="right" w:leader="dot" w:pos="8630"/>
        </w:tabs>
        <w:rPr>
          <w:rFonts w:asciiTheme="minorHAnsi" w:eastAsiaTheme="minorEastAsia" w:hAnsiTheme="minorHAnsi" w:cstheme="minorBidi"/>
          <w:noProof/>
          <w:sz w:val="22"/>
          <w:szCs w:val="22"/>
          <w:lang w:val="en-CA" w:eastAsia="en-CA"/>
        </w:rPr>
      </w:pPr>
      <w:hyperlink w:anchor="_Toc370203184" w:history="1">
        <w:r w:rsidR="00BB178F" w:rsidRPr="00B5562E">
          <w:rPr>
            <w:rStyle w:val="Hyperlink"/>
            <w:noProof/>
          </w:rPr>
          <w:t>3.18 SABLEFISH AGES</w:t>
        </w:r>
        <w:r w:rsidR="00BB178F">
          <w:rPr>
            <w:noProof/>
            <w:webHidden/>
          </w:rPr>
          <w:tab/>
        </w:r>
        <w:r w:rsidR="00BB178F">
          <w:rPr>
            <w:noProof/>
            <w:webHidden/>
          </w:rPr>
          <w:fldChar w:fldCharType="begin"/>
        </w:r>
        <w:r w:rsidR="00BB178F">
          <w:rPr>
            <w:noProof/>
            <w:webHidden/>
          </w:rPr>
          <w:instrText xml:space="preserve"> PAGEREF _Toc370203184 \h </w:instrText>
        </w:r>
        <w:r w:rsidR="00BB178F">
          <w:rPr>
            <w:noProof/>
            <w:webHidden/>
          </w:rPr>
        </w:r>
        <w:r w:rsidR="00BB178F">
          <w:rPr>
            <w:noProof/>
            <w:webHidden/>
          </w:rPr>
          <w:fldChar w:fldCharType="separate"/>
        </w:r>
        <w:r w:rsidR="00E23AA3">
          <w:rPr>
            <w:noProof/>
            <w:webHidden/>
          </w:rPr>
          <w:t>13</w:t>
        </w:r>
        <w:r w:rsidR="00BB178F">
          <w:rPr>
            <w:noProof/>
            <w:webHidden/>
          </w:rPr>
          <w:fldChar w:fldCharType="end"/>
        </w:r>
      </w:hyperlink>
    </w:p>
    <w:p w:rsidR="00BB178F" w:rsidRDefault="007F0709">
      <w:pPr>
        <w:pStyle w:val="TOC2"/>
        <w:tabs>
          <w:tab w:val="right" w:leader="dot" w:pos="8630"/>
        </w:tabs>
        <w:rPr>
          <w:rFonts w:asciiTheme="minorHAnsi" w:eastAsiaTheme="minorEastAsia" w:hAnsiTheme="minorHAnsi" w:cstheme="minorBidi"/>
          <w:noProof/>
          <w:sz w:val="22"/>
          <w:szCs w:val="22"/>
          <w:lang w:val="en-CA" w:eastAsia="en-CA"/>
        </w:rPr>
      </w:pPr>
      <w:hyperlink w:anchor="_Toc370203185" w:history="1">
        <w:r w:rsidR="00BB178F" w:rsidRPr="00B5562E">
          <w:rPr>
            <w:rStyle w:val="Hyperlink"/>
            <w:noProof/>
          </w:rPr>
          <w:t>3.19 OCEANOGRAPHIC TEMPERATURES AND DEPTHS</w:t>
        </w:r>
        <w:r w:rsidR="00BB178F">
          <w:rPr>
            <w:noProof/>
            <w:webHidden/>
          </w:rPr>
          <w:tab/>
        </w:r>
        <w:r w:rsidR="00BB178F">
          <w:rPr>
            <w:noProof/>
            <w:webHidden/>
          </w:rPr>
          <w:fldChar w:fldCharType="begin"/>
        </w:r>
        <w:r w:rsidR="00BB178F">
          <w:rPr>
            <w:noProof/>
            <w:webHidden/>
          </w:rPr>
          <w:instrText xml:space="preserve"> PAGEREF _Toc370203185 \h </w:instrText>
        </w:r>
        <w:r w:rsidR="00BB178F">
          <w:rPr>
            <w:noProof/>
            <w:webHidden/>
          </w:rPr>
        </w:r>
        <w:r w:rsidR="00BB178F">
          <w:rPr>
            <w:noProof/>
            <w:webHidden/>
          </w:rPr>
          <w:fldChar w:fldCharType="separate"/>
        </w:r>
        <w:r w:rsidR="00E23AA3">
          <w:rPr>
            <w:noProof/>
            <w:webHidden/>
          </w:rPr>
          <w:t>14</w:t>
        </w:r>
        <w:r w:rsidR="00BB178F">
          <w:rPr>
            <w:noProof/>
            <w:webHidden/>
          </w:rPr>
          <w:fldChar w:fldCharType="end"/>
        </w:r>
      </w:hyperlink>
    </w:p>
    <w:p w:rsidR="00BB178F" w:rsidRDefault="007F0709">
      <w:pPr>
        <w:pStyle w:val="TOC2"/>
        <w:tabs>
          <w:tab w:val="right" w:leader="dot" w:pos="8630"/>
        </w:tabs>
        <w:rPr>
          <w:rFonts w:asciiTheme="minorHAnsi" w:eastAsiaTheme="minorEastAsia" w:hAnsiTheme="minorHAnsi" w:cstheme="minorBidi"/>
          <w:noProof/>
          <w:sz w:val="22"/>
          <w:szCs w:val="22"/>
          <w:lang w:val="en-CA" w:eastAsia="en-CA"/>
        </w:rPr>
      </w:pPr>
      <w:hyperlink w:anchor="_Toc370203186" w:history="1">
        <w:r w:rsidR="00BB178F" w:rsidRPr="00B5562E">
          <w:rPr>
            <w:rStyle w:val="Hyperlink"/>
            <w:noProof/>
          </w:rPr>
          <w:t>3.20 BENTHIC IMPACTS STUDY</w:t>
        </w:r>
        <w:r w:rsidR="00BB178F">
          <w:rPr>
            <w:noProof/>
            <w:webHidden/>
          </w:rPr>
          <w:tab/>
        </w:r>
        <w:r w:rsidR="00BB178F">
          <w:rPr>
            <w:noProof/>
            <w:webHidden/>
          </w:rPr>
          <w:fldChar w:fldCharType="begin"/>
        </w:r>
        <w:r w:rsidR="00BB178F">
          <w:rPr>
            <w:noProof/>
            <w:webHidden/>
          </w:rPr>
          <w:instrText xml:space="preserve"> PAGEREF _Toc370203186 \h </w:instrText>
        </w:r>
        <w:r w:rsidR="00BB178F">
          <w:rPr>
            <w:noProof/>
            <w:webHidden/>
          </w:rPr>
        </w:r>
        <w:r w:rsidR="00BB178F">
          <w:rPr>
            <w:noProof/>
            <w:webHidden/>
          </w:rPr>
          <w:fldChar w:fldCharType="separate"/>
        </w:r>
        <w:r w:rsidR="00E23AA3">
          <w:rPr>
            <w:noProof/>
            <w:webHidden/>
          </w:rPr>
          <w:t>15</w:t>
        </w:r>
        <w:r w:rsidR="00BB178F">
          <w:rPr>
            <w:noProof/>
            <w:webHidden/>
          </w:rPr>
          <w:fldChar w:fldCharType="end"/>
        </w:r>
      </w:hyperlink>
    </w:p>
    <w:p w:rsidR="00BB178F" w:rsidRDefault="007F0709">
      <w:pPr>
        <w:pStyle w:val="TOC1"/>
        <w:rPr>
          <w:rFonts w:asciiTheme="minorHAnsi" w:eastAsiaTheme="minorEastAsia" w:hAnsiTheme="minorHAnsi" w:cstheme="minorBidi"/>
          <w:b w:val="0"/>
          <w:bCs w:val="0"/>
          <w:sz w:val="22"/>
          <w:szCs w:val="22"/>
        </w:rPr>
      </w:pPr>
      <w:hyperlink w:anchor="_Toc370203187" w:history="1">
        <w:r w:rsidR="00BB178F" w:rsidRPr="00B5562E">
          <w:rPr>
            <w:rStyle w:val="Hyperlink"/>
          </w:rPr>
          <w:t>4.0 ACKNOWLEDGEMENTS</w:t>
        </w:r>
        <w:r w:rsidR="00BB178F">
          <w:rPr>
            <w:webHidden/>
          </w:rPr>
          <w:tab/>
        </w:r>
        <w:r w:rsidR="00BB178F">
          <w:rPr>
            <w:webHidden/>
          </w:rPr>
          <w:fldChar w:fldCharType="begin"/>
        </w:r>
        <w:r w:rsidR="00BB178F">
          <w:rPr>
            <w:webHidden/>
          </w:rPr>
          <w:instrText xml:space="preserve"> PAGEREF _Toc370203187 \h </w:instrText>
        </w:r>
        <w:r w:rsidR="00BB178F">
          <w:rPr>
            <w:webHidden/>
          </w:rPr>
        </w:r>
        <w:r w:rsidR="00BB178F">
          <w:rPr>
            <w:webHidden/>
          </w:rPr>
          <w:fldChar w:fldCharType="separate"/>
        </w:r>
        <w:r w:rsidR="00E23AA3">
          <w:rPr>
            <w:webHidden/>
          </w:rPr>
          <w:t>15</w:t>
        </w:r>
        <w:r w:rsidR="00BB178F">
          <w:rPr>
            <w:webHidden/>
          </w:rPr>
          <w:fldChar w:fldCharType="end"/>
        </w:r>
      </w:hyperlink>
    </w:p>
    <w:p w:rsidR="00BB178F" w:rsidRDefault="007F0709">
      <w:pPr>
        <w:pStyle w:val="TOC1"/>
        <w:rPr>
          <w:rFonts w:asciiTheme="minorHAnsi" w:eastAsiaTheme="minorEastAsia" w:hAnsiTheme="minorHAnsi" w:cstheme="minorBidi"/>
          <w:b w:val="0"/>
          <w:bCs w:val="0"/>
          <w:sz w:val="22"/>
          <w:szCs w:val="22"/>
        </w:rPr>
      </w:pPr>
      <w:hyperlink w:anchor="_Toc370203188" w:history="1">
        <w:r w:rsidR="00BB178F" w:rsidRPr="00B5562E">
          <w:rPr>
            <w:rStyle w:val="Hyperlink"/>
          </w:rPr>
          <w:t>5.0 REFERENCES</w:t>
        </w:r>
        <w:r w:rsidR="00BB178F">
          <w:rPr>
            <w:webHidden/>
          </w:rPr>
          <w:tab/>
        </w:r>
        <w:r w:rsidR="00BB178F">
          <w:rPr>
            <w:webHidden/>
          </w:rPr>
          <w:fldChar w:fldCharType="begin"/>
        </w:r>
        <w:r w:rsidR="00BB178F">
          <w:rPr>
            <w:webHidden/>
          </w:rPr>
          <w:instrText xml:space="preserve"> PAGEREF _Toc370203188 \h </w:instrText>
        </w:r>
        <w:r w:rsidR="00BB178F">
          <w:rPr>
            <w:webHidden/>
          </w:rPr>
        </w:r>
        <w:r w:rsidR="00BB178F">
          <w:rPr>
            <w:webHidden/>
          </w:rPr>
          <w:fldChar w:fldCharType="separate"/>
        </w:r>
        <w:r w:rsidR="00E23AA3">
          <w:rPr>
            <w:webHidden/>
          </w:rPr>
          <w:t>16</w:t>
        </w:r>
        <w:r w:rsidR="00BB178F">
          <w:rPr>
            <w:webHidden/>
          </w:rPr>
          <w:fldChar w:fldCharType="end"/>
        </w:r>
      </w:hyperlink>
    </w:p>
    <w:p w:rsidR="00C46A04" w:rsidRDefault="00D8738A" w:rsidP="009B2BCB">
      <w:pPr>
        <w:ind w:firstLine="0"/>
      </w:pPr>
      <w:r>
        <w:fldChar w:fldCharType="end"/>
      </w:r>
    </w:p>
    <w:p w:rsidR="00C46A04" w:rsidRDefault="00C46A04" w:rsidP="009B2BCB">
      <w:pPr>
        <w:ind w:firstLine="0"/>
      </w:pPr>
    </w:p>
    <w:p w:rsidR="00D8738A" w:rsidRPr="00586E00" w:rsidRDefault="00D8738A" w:rsidP="009B2BCB">
      <w:pPr>
        <w:ind w:firstLine="0"/>
        <w:rPr>
          <w:rFonts w:cs="Calibri"/>
          <w:b/>
        </w:rPr>
      </w:pPr>
      <w:r w:rsidRPr="00586E00">
        <w:rPr>
          <w:b/>
        </w:rPr>
        <w:lastRenderedPageBreak/>
        <w:t>List of Tables</w:t>
      </w:r>
      <w:bookmarkEnd w:id="32"/>
    </w:p>
    <w:p w:rsidR="00D8738A" w:rsidRPr="006746E7" w:rsidRDefault="00D8738A" w:rsidP="00D8738A"/>
    <w:p w:rsidR="00E23AA3" w:rsidRDefault="00D8738A">
      <w:pPr>
        <w:pStyle w:val="TableofFigures"/>
        <w:tabs>
          <w:tab w:val="right" w:leader="dot" w:pos="8630"/>
        </w:tabs>
        <w:rPr>
          <w:rFonts w:asciiTheme="minorHAnsi" w:eastAsiaTheme="minorEastAsia" w:hAnsiTheme="minorHAnsi" w:cstheme="minorBidi"/>
          <w:noProof/>
          <w:sz w:val="22"/>
          <w:szCs w:val="22"/>
          <w:lang w:val="en-CA" w:eastAsia="en-CA"/>
        </w:rPr>
      </w:pPr>
      <w:r>
        <w:rPr>
          <w:rFonts w:cs="Calibri"/>
        </w:rPr>
        <w:fldChar w:fldCharType="begin"/>
      </w:r>
      <w:r>
        <w:rPr>
          <w:rFonts w:cs="Calibri"/>
        </w:rPr>
        <w:instrText xml:space="preserve"> TOC \h \z \c "Table" </w:instrText>
      </w:r>
      <w:r>
        <w:rPr>
          <w:rFonts w:cs="Calibri"/>
        </w:rPr>
        <w:fldChar w:fldCharType="separate"/>
      </w:r>
      <w:hyperlink w:anchor="_Toc450637449" w:history="1">
        <w:r w:rsidR="00E23AA3" w:rsidRPr="00C078A6">
          <w:rPr>
            <w:rStyle w:val="Hyperlink"/>
            <w:noProof/>
          </w:rPr>
          <w:t>Table 1.  Components of the 2012 Sablefish research and assessment survey.</w:t>
        </w:r>
        <w:r w:rsidR="00E23AA3">
          <w:rPr>
            <w:noProof/>
            <w:webHidden/>
          </w:rPr>
          <w:tab/>
        </w:r>
        <w:r w:rsidR="00E23AA3">
          <w:rPr>
            <w:noProof/>
            <w:webHidden/>
          </w:rPr>
          <w:fldChar w:fldCharType="begin"/>
        </w:r>
        <w:r w:rsidR="00E23AA3">
          <w:rPr>
            <w:noProof/>
            <w:webHidden/>
          </w:rPr>
          <w:instrText xml:space="preserve"> PAGEREF _Toc450637449 \h </w:instrText>
        </w:r>
        <w:r w:rsidR="00E23AA3">
          <w:rPr>
            <w:noProof/>
            <w:webHidden/>
          </w:rPr>
        </w:r>
        <w:r w:rsidR="00E23AA3">
          <w:rPr>
            <w:noProof/>
            <w:webHidden/>
          </w:rPr>
          <w:fldChar w:fldCharType="separate"/>
        </w:r>
        <w:r w:rsidR="00E23AA3">
          <w:rPr>
            <w:noProof/>
            <w:webHidden/>
          </w:rPr>
          <w:t>18</w:t>
        </w:r>
        <w:r w:rsidR="00E23AA3">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50" w:history="1">
        <w:r w:rsidRPr="00C078A6">
          <w:rPr>
            <w:rStyle w:val="Hyperlink"/>
            <w:noProof/>
          </w:rPr>
          <w:t xml:space="preserve">Table 2.   </w:t>
        </w:r>
        <w:r w:rsidRPr="00C078A6">
          <w:rPr>
            <w:rStyle w:val="Hyperlink"/>
            <w:noProof/>
            <w:lang w:val="en-CA"/>
          </w:rPr>
          <w:t>British Columbia Sablefish research and assessment surveys, 1988 to 2012.</w:t>
        </w:r>
        <w:r>
          <w:rPr>
            <w:noProof/>
            <w:webHidden/>
          </w:rPr>
          <w:tab/>
        </w:r>
        <w:r>
          <w:rPr>
            <w:noProof/>
            <w:webHidden/>
          </w:rPr>
          <w:fldChar w:fldCharType="begin"/>
        </w:r>
        <w:r>
          <w:rPr>
            <w:noProof/>
            <w:webHidden/>
          </w:rPr>
          <w:instrText xml:space="preserve"> PAGEREF _Toc450637450 \h </w:instrText>
        </w:r>
        <w:r>
          <w:rPr>
            <w:noProof/>
            <w:webHidden/>
          </w:rPr>
        </w:r>
        <w:r>
          <w:rPr>
            <w:noProof/>
            <w:webHidden/>
          </w:rPr>
          <w:fldChar w:fldCharType="separate"/>
        </w:r>
        <w:r>
          <w:rPr>
            <w:noProof/>
            <w:webHidden/>
          </w:rPr>
          <w:t>19</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51" w:history="1">
        <w:r w:rsidRPr="00C078A6">
          <w:rPr>
            <w:rStyle w:val="Hyperlink"/>
            <w:noProof/>
          </w:rPr>
          <w:t>Table 3.  Count of random set locations selected from the set of 2x2km grid cells, within the five spatial strata (S</w:t>
        </w:r>
        <w:r w:rsidRPr="00C078A6">
          <w:rPr>
            <w:rStyle w:val="Hyperlink"/>
            <w:noProof/>
            <w:vertAlign w:val="subscript"/>
          </w:rPr>
          <w:t>1</w:t>
        </w:r>
        <w:r w:rsidRPr="00C078A6">
          <w:rPr>
            <w:rStyle w:val="Hyperlink"/>
            <w:noProof/>
          </w:rPr>
          <w:t>-S</w:t>
        </w:r>
        <w:r w:rsidRPr="00C078A6">
          <w:rPr>
            <w:rStyle w:val="Hyperlink"/>
            <w:noProof/>
            <w:vertAlign w:val="subscript"/>
          </w:rPr>
          <w:t>5</w:t>
        </w:r>
        <w:r w:rsidRPr="00C078A6">
          <w:rPr>
            <w:rStyle w:val="Hyperlink"/>
            <w:noProof/>
          </w:rPr>
          <w:t>) and three depth strata (RD</w:t>
        </w:r>
        <w:r w:rsidRPr="00C078A6">
          <w:rPr>
            <w:rStyle w:val="Hyperlink"/>
            <w:noProof/>
            <w:vertAlign w:val="subscript"/>
          </w:rPr>
          <w:t>1</w:t>
        </w:r>
        <w:r w:rsidRPr="00C078A6">
          <w:rPr>
            <w:rStyle w:val="Hyperlink"/>
            <w:noProof/>
          </w:rPr>
          <w:t>-RD</w:t>
        </w:r>
        <w:r w:rsidRPr="00C078A6">
          <w:rPr>
            <w:rStyle w:val="Hyperlink"/>
            <w:noProof/>
            <w:vertAlign w:val="subscript"/>
          </w:rPr>
          <w:t>3</w:t>
        </w:r>
        <w:r w:rsidRPr="00C078A6">
          <w:rPr>
            <w:rStyle w:val="Hyperlink"/>
            <w:noProof/>
          </w:rPr>
          <w:t>) for all years the random survey component has been conducted.  The five spatial strata are shown in Figure 1. The depth strata include RD</w:t>
        </w:r>
        <w:r w:rsidRPr="00C078A6">
          <w:rPr>
            <w:rStyle w:val="Hyperlink"/>
            <w:noProof/>
            <w:vertAlign w:val="subscript"/>
          </w:rPr>
          <w:t>1</w:t>
        </w:r>
        <w:r w:rsidRPr="00C078A6">
          <w:rPr>
            <w:rStyle w:val="Hyperlink"/>
            <w:noProof/>
          </w:rPr>
          <w:t xml:space="preserve"> (100-250 fathoms), RD</w:t>
        </w:r>
        <w:r w:rsidRPr="00C078A6">
          <w:rPr>
            <w:rStyle w:val="Hyperlink"/>
            <w:noProof/>
            <w:vertAlign w:val="subscript"/>
          </w:rPr>
          <w:t>2</w:t>
        </w:r>
        <w:r w:rsidRPr="00C078A6">
          <w:rPr>
            <w:rStyle w:val="Hyperlink"/>
            <w:noProof/>
          </w:rPr>
          <w:t xml:space="preserve"> (250-450 fathoms) and RD</w:t>
        </w:r>
        <w:r w:rsidRPr="00C078A6">
          <w:rPr>
            <w:rStyle w:val="Hyperlink"/>
            <w:noProof/>
            <w:vertAlign w:val="subscript"/>
          </w:rPr>
          <w:t>3</w:t>
        </w:r>
        <w:r w:rsidRPr="00C078A6">
          <w:rPr>
            <w:rStyle w:val="Hyperlink"/>
            <w:noProof/>
          </w:rPr>
          <w:t xml:space="preserve"> (450-750 fathoms).</w:t>
        </w:r>
        <w:r>
          <w:rPr>
            <w:noProof/>
            <w:webHidden/>
          </w:rPr>
          <w:tab/>
        </w:r>
        <w:r>
          <w:rPr>
            <w:noProof/>
            <w:webHidden/>
          </w:rPr>
          <w:fldChar w:fldCharType="begin"/>
        </w:r>
        <w:r>
          <w:rPr>
            <w:noProof/>
            <w:webHidden/>
          </w:rPr>
          <w:instrText xml:space="preserve"> PAGEREF _Toc450637451 \h </w:instrText>
        </w:r>
        <w:r>
          <w:rPr>
            <w:noProof/>
            <w:webHidden/>
          </w:rPr>
        </w:r>
        <w:r>
          <w:rPr>
            <w:noProof/>
            <w:webHidden/>
          </w:rPr>
          <w:fldChar w:fldCharType="separate"/>
        </w:r>
        <w:r>
          <w:rPr>
            <w:noProof/>
            <w:webHidden/>
          </w:rPr>
          <w:t>20</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52" w:history="1">
        <w:r w:rsidRPr="00C078A6">
          <w:rPr>
            <w:rStyle w:val="Hyperlink"/>
            <w:noProof/>
          </w:rPr>
          <w:t>Table 4.  Geographic boundaries of the five spatial strata (S</w:t>
        </w:r>
        <w:r w:rsidRPr="00C078A6">
          <w:rPr>
            <w:rStyle w:val="Hyperlink"/>
            <w:noProof/>
            <w:vertAlign w:val="subscript"/>
          </w:rPr>
          <w:t>1</w:t>
        </w:r>
        <w:r w:rsidRPr="00C078A6">
          <w:rPr>
            <w:rStyle w:val="Hyperlink"/>
            <w:noProof/>
          </w:rPr>
          <w:t>-S</w:t>
        </w:r>
        <w:r w:rsidRPr="00C078A6">
          <w:rPr>
            <w:rStyle w:val="Hyperlink"/>
            <w:noProof/>
            <w:vertAlign w:val="subscript"/>
          </w:rPr>
          <w:t>5</w:t>
        </w:r>
        <w:r w:rsidRPr="00C078A6">
          <w:rPr>
            <w:rStyle w:val="Hyperlink"/>
            <w:noProof/>
          </w:rPr>
          <w:t>).</w:t>
        </w:r>
        <w:r>
          <w:rPr>
            <w:noProof/>
            <w:webHidden/>
          </w:rPr>
          <w:tab/>
        </w:r>
        <w:r>
          <w:rPr>
            <w:noProof/>
            <w:webHidden/>
          </w:rPr>
          <w:fldChar w:fldCharType="begin"/>
        </w:r>
        <w:r>
          <w:rPr>
            <w:noProof/>
            <w:webHidden/>
          </w:rPr>
          <w:instrText xml:space="preserve"> PAGEREF _Toc450637452 \h </w:instrText>
        </w:r>
        <w:r>
          <w:rPr>
            <w:noProof/>
            <w:webHidden/>
          </w:rPr>
        </w:r>
        <w:r>
          <w:rPr>
            <w:noProof/>
            <w:webHidden/>
          </w:rPr>
          <w:fldChar w:fldCharType="separate"/>
        </w:r>
        <w:r>
          <w:rPr>
            <w:noProof/>
            <w:webHidden/>
          </w:rPr>
          <w:t>21</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53" w:history="1">
        <w:r w:rsidRPr="00C078A6">
          <w:rPr>
            <w:rStyle w:val="Hyperlink"/>
            <w:noProof/>
          </w:rPr>
          <w:t xml:space="preserve">Table 5.  List of </w:t>
        </w:r>
        <w:r w:rsidRPr="00C078A6">
          <w:rPr>
            <w:rStyle w:val="Hyperlink"/>
            <w:rFonts w:ascii="TimesNewRoman" w:hAnsi="TimesNewRoman" w:cs="TimesNewRoman"/>
            <w:noProof/>
            <w:lang w:val="en-CA"/>
          </w:rPr>
          <w:t xml:space="preserve">localities visited in the traditional component of the Sablefish research and assessment surveys from 1988 through </w:t>
        </w:r>
        <w:r w:rsidRPr="00C078A6">
          <w:rPr>
            <w:rStyle w:val="Hyperlink"/>
            <w:noProof/>
          </w:rPr>
          <w:t>2012.  Standardized sets (light blue boxes and half boxes) were conducted in offshore indexing localities from 1988 to 2010.  Sablefish were tagged and released (dark blue half boxes) from standardized sets at offshore indexing localities beginning in 1991 and ending in 2007.  Offshore tagging localities where only traditional tagging sets (red boxes) occurred were added in 1995 and were discontinued in 2008.  Mainland Inlet localities where standardized sets (green boxes) were conducted began in 1994 and continued through to 2012.</w:t>
        </w:r>
        <w:r>
          <w:rPr>
            <w:noProof/>
            <w:webHidden/>
          </w:rPr>
          <w:tab/>
        </w:r>
        <w:r>
          <w:rPr>
            <w:noProof/>
            <w:webHidden/>
          </w:rPr>
          <w:fldChar w:fldCharType="begin"/>
        </w:r>
        <w:r>
          <w:rPr>
            <w:noProof/>
            <w:webHidden/>
          </w:rPr>
          <w:instrText xml:space="preserve"> PAGEREF _Toc450637453 \h </w:instrText>
        </w:r>
        <w:r>
          <w:rPr>
            <w:noProof/>
            <w:webHidden/>
          </w:rPr>
        </w:r>
        <w:r>
          <w:rPr>
            <w:noProof/>
            <w:webHidden/>
          </w:rPr>
          <w:fldChar w:fldCharType="separate"/>
        </w:r>
        <w:r>
          <w:rPr>
            <w:noProof/>
            <w:webHidden/>
          </w:rPr>
          <w:t>22</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54" w:history="1">
        <w:r w:rsidRPr="00C078A6">
          <w:rPr>
            <w:rStyle w:val="Hyperlink"/>
            <w:noProof/>
          </w:rPr>
          <w:t xml:space="preserve">Table 6.  List of the number of </w:t>
        </w:r>
        <w:r w:rsidRPr="00C078A6">
          <w:rPr>
            <w:rStyle w:val="Hyperlink"/>
            <w:noProof/>
            <w:lang w:val="en-CA"/>
          </w:rPr>
          <w:t>standardized (S) and exploratory (E) sets completed at each locality</w:t>
        </w:r>
        <w:r w:rsidRPr="00C078A6">
          <w:rPr>
            <w:rStyle w:val="Hyperlink"/>
            <w:noProof/>
          </w:rPr>
          <w:t xml:space="preserve"> (mainland inlet and exploratory) for the 2003 to 2012 Sablefish research and assessment surveys.</w:t>
        </w:r>
        <w:r>
          <w:rPr>
            <w:noProof/>
            <w:webHidden/>
          </w:rPr>
          <w:tab/>
        </w:r>
        <w:r>
          <w:rPr>
            <w:noProof/>
            <w:webHidden/>
          </w:rPr>
          <w:fldChar w:fldCharType="begin"/>
        </w:r>
        <w:r>
          <w:rPr>
            <w:noProof/>
            <w:webHidden/>
          </w:rPr>
          <w:instrText xml:space="preserve"> PAGEREF _Toc450637454 \h </w:instrText>
        </w:r>
        <w:r>
          <w:rPr>
            <w:noProof/>
            <w:webHidden/>
          </w:rPr>
        </w:r>
        <w:r>
          <w:rPr>
            <w:noProof/>
            <w:webHidden/>
          </w:rPr>
          <w:fldChar w:fldCharType="separate"/>
        </w:r>
        <w:r>
          <w:rPr>
            <w:noProof/>
            <w:webHidden/>
          </w:rPr>
          <w:t>23</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55" w:history="1">
        <w:r w:rsidRPr="00C078A6">
          <w:rPr>
            <w:rStyle w:val="Hyperlink"/>
            <w:noProof/>
          </w:rPr>
          <w:t>Table 7.  Geographic boundaries of the set locations within each mainland inlet locality.  Each set location was defined as the area enclosed by the polygon with vertices at each of the four or five indicated points.</w:t>
        </w:r>
        <w:r>
          <w:rPr>
            <w:noProof/>
            <w:webHidden/>
          </w:rPr>
          <w:tab/>
        </w:r>
        <w:r>
          <w:rPr>
            <w:noProof/>
            <w:webHidden/>
          </w:rPr>
          <w:fldChar w:fldCharType="begin"/>
        </w:r>
        <w:r>
          <w:rPr>
            <w:noProof/>
            <w:webHidden/>
          </w:rPr>
          <w:instrText xml:space="preserve"> PAGEREF _Toc450637455 \h </w:instrText>
        </w:r>
        <w:r>
          <w:rPr>
            <w:noProof/>
            <w:webHidden/>
          </w:rPr>
        </w:r>
        <w:r>
          <w:rPr>
            <w:noProof/>
            <w:webHidden/>
          </w:rPr>
          <w:fldChar w:fldCharType="separate"/>
        </w:r>
        <w:r>
          <w:rPr>
            <w:noProof/>
            <w:webHidden/>
          </w:rPr>
          <w:t>24</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56" w:history="1">
        <w:r w:rsidRPr="00C078A6">
          <w:rPr>
            <w:rStyle w:val="Hyperlink"/>
            <w:noProof/>
          </w:rPr>
          <w:t>Table 8.  Summary of species captured during the 2012 survey Type 3 tagging sets (StRS design) conducted by the Ocean Pearl.  No value in the weight column indicates that the catch was not weighed.  Trace indicates a total weight of less than 1 kg.</w:t>
        </w:r>
        <w:r>
          <w:rPr>
            <w:noProof/>
            <w:webHidden/>
          </w:rPr>
          <w:tab/>
        </w:r>
        <w:r>
          <w:rPr>
            <w:noProof/>
            <w:webHidden/>
          </w:rPr>
          <w:fldChar w:fldCharType="begin"/>
        </w:r>
        <w:r>
          <w:rPr>
            <w:noProof/>
            <w:webHidden/>
          </w:rPr>
          <w:instrText xml:space="preserve"> PAGEREF _Toc450637456 \h </w:instrText>
        </w:r>
        <w:r>
          <w:rPr>
            <w:noProof/>
            <w:webHidden/>
          </w:rPr>
        </w:r>
        <w:r>
          <w:rPr>
            <w:noProof/>
            <w:webHidden/>
          </w:rPr>
          <w:fldChar w:fldCharType="separate"/>
        </w:r>
        <w:r>
          <w:rPr>
            <w:noProof/>
            <w:webHidden/>
          </w:rPr>
          <w:t>25</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57" w:history="1">
        <w:r w:rsidRPr="00C078A6">
          <w:rPr>
            <w:rStyle w:val="Hyperlink"/>
            <w:noProof/>
          </w:rPr>
          <w:t>Table 9.  Summary of species captured by the Ocean Pearl during the 2012 survey standardized sets conducted at mainland inlet localities.  Null values indicate the catch was not counted or weighed.  Trace indicates a total weight of less than 1kg.</w:t>
        </w:r>
        <w:r>
          <w:rPr>
            <w:noProof/>
            <w:webHidden/>
          </w:rPr>
          <w:tab/>
        </w:r>
        <w:r>
          <w:rPr>
            <w:noProof/>
            <w:webHidden/>
          </w:rPr>
          <w:fldChar w:fldCharType="begin"/>
        </w:r>
        <w:r>
          <w:rPr>
            <w:noProof/>
            <w:webHidden/>
          </w:rPr>
          <w:instrText xml:space="preserve"> PAGEREF _Toc450637457 \h </w:instrText>
        </w:r>
        <w:r>
          <w:rPr>
            <w:noProof/>
            <w:webHidden/>
          </w:rPr>
        </w:r>
        <w:r>
          <w:rPr>
            <w:noProof/>
            <w:webHidden/>
          </w:rPr>
          <w:fldChar w:fldCharType="separate"/>
        </w:r>
        <w:r>
          <w:rPr>
            <w:noProof/>
            <w:webHidden/>
          </w:rPr>
          <w:t>27</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58" w:history="1">
        <w:r w:rsidRPr="00C078A6">
          <w:rPr>
            <w:rStyle w:val="Hyperlink"/>
            <w:noProof/>
          </w:rPr>
          <w:t>Table 10.  Total count and weight of species captured during the 2012 survey at the exploratory sites.  Null values indicate that the catch was not counted or weighed.  Trace values indicate a total weight of less than 1 kg.</w:t>
        </w:r>
        <w:r w:rsidRPr="00C078A6">
          <w:rPr>
            <w:rStyle w:val="Hyperlink"/>
            <w:noProof/>
            <w:shd w:val="clear" w:color="auto" w:fill="FFFFFF"/>
          </w:rPr>
          <w:t xml:space="preserve">  Scientific names are listed with binomial nomenclature or genus name.</w:t>
        </w:r>
        <w:r>
          <w:rPr>
            <w:noProof/>
            <w:webHidden/>
          </w:rPr>
          <w:tab/>
        </w:r>
        <w:r>
          <w:rPr>
            <w:noProof/>
            <w:webHidden/>
          </w:rPr>
          <w:fldChar w:fldCharType="begin"/>
        </w:r>
        <w:r>
          <w:rPr>
            <w:noProof/>
            <w:webHidden/>
          </w:rPr>
          <w:instrText xml:space="preserve"> PAGEREF _Toc450637458 \h </w:instrText>
        </w:r>
        <w:r>
          <w:rPr>
            <w:noProof/>
            <w:webHidden/>
          </w:rPr>
        </w:r>
        <w:r>
          <w:rPr>
            <w:noProof/>
            <w:webHidden/>
          </w:rPr>
          <w:fldChar w:fldCharType="separate"/>
        </w:r>
        <w:r>
          <w:rPr>
            <w:noProof/>
            <w:webHidden/>
          </w:rPr>
          <w:t>28</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59" w:history="1">
        <w:r w:rsidRPr="00C078A6">
          <w:rPr>
            <w:rStyle w:val="Hyperlink"/>
            <w:noProof/>
          </w:rPr>
          <w:t>Table 11.  Counts of Sablefish tagged, recovered and sampled at stratified random sites by spatial and depth stratum during the 2012 Sablefish research and assessment survey.  The depth intervals for RD</w:t>
        </w:r>
        <w:r w:rsidRPr="00C078A6">
          <w:rPr>
            <w:rStyle w:val="Hyperlink"/>
            <w:noProof/>
            <w:vertAlign w:val="subscript"/>
          </w:rPr>
          <w:t>1,</w:t>
        </w:r>
        <w:r w:rsidRPr="00C078A6">
          <w:rPr>
            <w:rStyle w:val="Hyperlink"/>
            <w:noProof/>
          </w:rPr>
          <w:t xml:space="preserve"> RD</w:t>
        </w:r>
        <w:r w:rsidRPr="00C078A6">
          <w:rPr>
            <w:rStyle w:val="Hyperlink"/>
            <w:noProof/>
            <w:vertAlign w:val="subscript"/>
          </w:rPr>
          <w:t xml:space="preserve">2 </w:t>
        </w:r>
        <w:r w:rsidRPr="00C078A6">
          <w:rPr>
            <w:rStyle w:val="Hyperlink"/>
            <w:noProof/>
          </w:rPr>
          <w:t>and RD</w:t>
        </w:r>
        <w:r w:rsidRPr="00C078A6">
          <w:rPr>
            <w:rStyle w:val="Hyperlink"/>
            <w:noProof/>
            <w:vertAlign w:val="subscript"/>
          </w:rPr>
          <w:t xml:space="preserve">3 </w:t>
        </w:r>
        <w:r w:rsidRPr="00C078A6">
          <w:rPr>
            <w:rStyle w:val="Hyperlink"/>
            <w:noProof/>
          </w:rPr>
          <w:t>are 100-250 fathoms, 250-450 fathoms and 450-750 fathoms, respectively.</w:t>
        </w:r>
        <w:r>
          <w:rPr>
            <w:noProof/>
            <w:webHidden/>
          </w:rPr>
          <w:tab/>
        </w:r>
        <w:r>
          <w:rPr>
            <w:noProof/>
            <w:webHidden/>
          </w:rPr>
          <w:fldChar w:fldCharType="begin"/>
        </w:r>
        <w:r>
          <w:rPr>
            <w:noProof/>
            <w:webHidden/>
          </w:rPr>
          <w:instrText xml:space="preserve"> PAGEREF _Toc450637459 \h </w:instrText>
        </w:r>
        <w:r>
          <w:rPr>
            <w:noProof/>
            <w:webHidden/>
          </w:rPr>
        </w:r>
        <w:r>
          <w:rPr>
            <w:noProof/>
            <w:webHidden/>
          </w:rPr>
          <w:fldChar w:fldCharType="separate"/>
        </w:r>
        <w:r>
          <w:rPr>
            <w:noProof/>
            <w:webHidden/>
          </w:rPr>
          <w:t>29</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60" w:history="1">
        <w:r w:rsidRPr="00C078A6">
          <w:rPr>
            <w:rStyle w:val="Hyperlink"/>
            <w:noProof/>
          </w:rPr>
          <w:t>Table 12.  Count of tagged and sampled Sablefish at mainland inlet localities and exploratory sites during the 2012 Sablefish research and assessment survey.   Tagged Sablefish counts are listed by released fish, recovered fish (re-released, deceased, escaped), and fork length measurements.  Sampled Sablefish counts are listed by fork length, sex, maturity, otolith and weight.</w:t>
        </w:r>
        <w:r>
          <w:rPr>
            <w:noProof/>
            <w:webHidden/>
          </w:rPr>
          <w:tab/>
        </w:r>
        <w:r>
          <w:rPr>
            <w:noProof/>
            <w:webHidden/>
          </w:rPr>
          <w:fldChar w:fldCharType="begin"/>
        </w:r>
        <w:r>
          <w:rPr>
            <w:noProof/>
            <w:webHidden/>
          </w:rPr>
          <w:instrText xml:space="preserve"> PAGEREF _Toc450637460 \h </w:instrText>
        </w:r>
        <w:r>
          <w:rPr>
            <w:noProof/>
            <w:webHidden/>
          </w:rPr>
        </w:r>
        <w:r>
          <w:rPr>
            <w:noProof/>
            <w:webHidden/>
          </w:rPr>
          <w:fldChar w:fldCharType="separate"/>
        </w:r>
        <w:r>
          <w:rPr>
            <w:noProof/>
            <w:webHidden/>
          </w:rPr>
          <w:t>30</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61" w:history="1">
        <w:r w:rsidRPr="00C078A6">
          <w:rPr>
            <w:rStyle w:val="Hyperlink"/>
            <w:noProof/>
          </w:rPr>
          <w:t>Table 13.  Summary of Sablefish</w:t>
        </w:r>
        <w:r w:rsidRPr="00C078A6">
          <w:rPr>
            <w:rStyle w:val="Hyperlink"/>
            <w:noProof/>
            <w:lang w:val="en-CA"/>
          </w:rPr>
          <w:t xml:space="preserve"> biological data collected in the 2012 </w:t>
        </w:r>
        <w:r w:rsidRPr="00C078A6">
          <w:rPr>
            <w:rStyle w:val="Hyperlink"/>
            <w:noProof/>
          </w:rPr>
          <w:t>stratified  random design component</w:t>
        </w:r>
        <w:r w:rsidRPr="00C078A6">
          <w:rPr>
            <w:rStyle w:val="Hyperlink"/>
            <w:noProof/>
            <w:lang w:val="en-CA"/>
          </w:rPr>
          <w:t>.  The counts exclude recovered tagged fish.</w:t>
        </w:r>
        <w:r>
          <w:rPr>
            <w:noProof/>
            <w:webHidden/>
          </w:rPr>
          <w:tab/>
        </w:r>
        <w:r>
          <w:rPr>
            <w:noProof/>
            <w:webHidden/>
          </w:rPr>
          <w:fldChar w:fldCharType="begin"/>
        </w:r>
        <w:r>
          <w:rPr>
            <w:noProof/>
            <w:webHidden/>
          </w:rPr>
          <w:instrText xml:space="preserve"> PAGEREF _Toc450637461 \h </w:instrText>
        </w:r>
        <w:r>
          <w:rPr>
            <w:noProof/>
            <w:webHidden/>
          </w:rPr>
        </w:r>
        <w:r>
          <w:rPr>
            <w:noProof/>
            <w:webHidden/>
          </w:rPr>
          <w:fldChar w:fldCharType="separate"/>
        </w:r>
        <w:r>
          <w:rPr>
            <w:noProof/>
            <w:webHidden/>
          </w:rPr>
          <w:t>31</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62" w:history="1">
        <w:r w:rsidRPr="00C078A6">
          <w:rPr>
            <w:rStyle w:val="Hyperlink"/>
            <w:noProof/>
          </w:rPr>
          <w:t>Table 14.  Summary of Sablefish</w:t>
        </w:r>
        <w:r w:rsidRPr="00C078A6">
          <w:rPr>
            <w:rStyle w:val="Hyperlink"/>
            <w:noProof/>
            <w:lang w:val="en-CA"/>
          </w:rPr>
          <w:t xml:space="preserve"> biological data collected in the 2012 </w:t>
        </w:r>
        <w:r w:rsidRPr="00C078A6">
          <w:rPr>
            <w:rStyle w:val="Hyperlink"/>
            <w:noProof/>
          </w:rPr>
          <w:t>mainland inlet localities and exploratory sites</w:t>
        </w:r>
        <w:r w:rsidRPr="00C078A6">
          <w:rPr>
            <w:rStyle w:val="Hyperlink"/>
            <w:noProof/>
            <w:lang w:val="en-CA"/>
          </w:rPr>
          <w:t>.  The counts exclude recovered tagged fish.</w:t>
        </w:r>
        <w:r>
          <w:rPr>
            <w:noProof/>
            <w:webHidden/>
          </w:rPr>
          <w:tab/>
        </w:r>
        <w:r>
          <w:rPr>
            <w:noProof/>
            <w:webHidden/>
          </w:rPr>
          <w:fldChar w:fldCharType="begin"/>
        </w:r>
        <w:r>
          <w:rPr>
            <w:noProof/>
            <w:webHidden/>
          </w:rPr>
          <w:instrText xml:space="preserve"> PAGEREF _Toc450637462 \h </w:instrText>
        </w:r>
        <w:r>
          <w:rPr>
            <w:noProof/>
            <w:webHidden/>
          </w:rPr>
        </w:r>
        <w:r>
          <w:rPr>
            <w:noProof/>
            <w:webHidden/>
          </w:rPr>
          <w:fldChar w:fldCharType="separate"/>
        </w:r>
        <w:r>
          <w:rPr>
            <w:noProof/>
            <w:webHidden/>
          </w:rPr>
          <w:t>31</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63" w:history="1">
        <w:r w:rsidRPr="00C078A6">
          <w:rPr>
            <w:rStyle w:val="Hyperlink"/>
            <w:noProof/>
          </w:rPr>
          <w:t>Table 15.  Details of biological data collected from species other than Sablefish, Rougheye Rockfish and tagged Spiny Dogfish during the 2012 survey.  The number of fish samples taken for length and sex, the total specimen count, and proportion of males vs. females are listed by species and set number.  The length type  is specified for each species with the mean length in millimetres listed by males, females and those either not determined or not sexed (n/a).</w:t>
        </w:r>
        <w:r>
          <w:rPr>
            <w:noProof/>
            <w:webHidden/>
          </w:rPr>
          <w:tab/>
        </w:r>
        <w:r>
          <w:rPr>
            <w:noProof/>
            <w:webHidden/>
          </w:rPr>
          <w:fldChar w:fldCharType="begin"/>
        </w:r>
        <w:r>
          <w:rPr>
            <w:noProof/>
            <w:webHidden/>
          </w:rPr>
          <w:instrText xml:space="preserve"> PAGEREF _Toc450637463 \h </w:instrText>
        </w:r>
        <w:r>
          <w:rPr>
            <w:noProof/>
            <w:webHidden/>
          </w:rPr>
        </w:r>
        <w:r>
          <w:rPr>
            <w:noProof/>
            <w:webHidden/>
          </w:rPr>
          <w:fldChar w:fldCharType="separate"/>
        </w:r>
        <w:r>
          <w:rPr>
            <w:noProof/>
            <w:webHidden/>
          </w:rPr>
          <w:t>32</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64" w:history="1">
        <w:r w:rsidRPr="00C078A6">
          <w:rPr>
            <w:rStyle w:val="Hyperlink"/>
            <w:noProof/>
          </w:rPr>
          <w:t>Table 16.  List of the North Pacific spiny dogfish tagged with pop-off satellite tags. The tube label and tag number identify the dogfish.  The GFBIO specimen identifier is included for database reference.</w:t>
        </w:r>
        <w:r>
          <w:rPr>
            <w:noProof/>
            <w:webHidden/>
          </w:rPr>
          <w:tab/>
        </w:r>
        <w:r>
          <w:rPr>
            <w:noProof/>
            <w:webHidden/>
          </w:rPr>
          <w:fldChar w:fldCharType="begin"/>
        </w:r>
        <w:r>
          <w:rPr>
            <w:noProof/>
            <w:webHidden/>
          </w:rPr>
          <w:instrText xml:space="preserve"> PAGEREF _Toc450637464 \h </w:instrText>
        </w:r>
        <w:r>
          <w:rPr>
            <w:noProof/>
            <w:webHidden/>
          </w:rPr>
        </w:r>
        <w:r>
          <w:rPr>
            <w:noProof/>
            <w:webHidden/>
          </w:rPr>
          <w:fldChar w:fldCharType="separate"/>
        </w:r>
        <w:r>
          <w:rPr>
            <w:noProof/>
            <w:webHidden/>
          </w:rPr>
          <w:t>42</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65" w:history="1">
        <w:r w:rsidRPr="00C078A6">
          <w:rPr>
            <w:rStyle w:val="Hyperlink"/>
            <w:noProof/>
          </w:rPr>
          <w:t>Table 17.  Details of biological data collected from Rougheye Rockfish during the 2012 survey.</w:t>
        </w:r>
        <w:r>
          <w:rPr>
            <w:noProof/>
            <w:webHidden/>
          </w:rPr>
          <w:tab/>
        </w:r>
        <w:r>
          <w:rPr>
            <w:noProof/>
            <w:webHidden/>
          </w:rPr>
          <w:fldChar w:fldCharType="begin"/>
        </w:r>
        <w:r>
          <w:rPr>
            <w:noProof/>
            <w:webHidden/>
          </w:rPr>
          <w:instrText xml:space="preserve"> PAGEREF _Toc450637465 \h </w:instrText>
        </w:r>
        <w:r>
          <w:rPr>
            <w:noProof/>
            <w:webHidden/>
          </w:rPr>
        </w:r>
        <w:r>
          <w:rPr>
            <w:noProof/>
            <w:webHidden/>
          </w:rPr>
          <w:fldChar w:fldCharType="separate"/>
        </w:r>
        <w:r>
          <w:rPr>
            <w:noProof/>
            <w:webHidden/>
          </w:rPr>
          <w:t>43</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66" w:history="1">
        <w:r w:rsidRPr="00C078A6">
          <w:rPr>
            <w:rStyle w:val="Hyperlink"/>
            <w:noProof/>
          </w:rPr>
          <w:t>Table 18.  Count of tagged fish released since 1991 (including re-released) and counts of verified tag recoveries by year until Jan 2013 including any recoveries that had no reported year (n/a). The total count of tag recoveries represent the sum of all verified recoveries.</w:t>
        </w:r>
        <w:r>
          <w:rPr>
            <w:noProof/>
            <w:webHidden/>
          </w:rPr>
          <w:tab/>
        </w:r>
        <w:r>
          <w:rPr>
            <w:noProof/>
            <w:webHidden/>
          </w:rPr>
          <w:fldChar w:fldCharType="begin"/>
        </w:r>
        <w:r>
          <w:rPr>
            <w:noProof/>
            <w:webHidden/>
          </w:rPr>
          <w:instrText xml:space="preserve"> PAGEREF _Toc450637466 \h </w:instrText>
        </w:r>
        <w:r>
          <w:rPr>
            <w:noProof/>
            <w:webHidden/>
          </w:rPr>
        </w:r>
        <w:r>
          <w:rPr>
            <w:noProof/>
            <w:webHidden/>
          </w:rPr>
          <w:fldChar w:fldCharType="separate"/>
        </w:r>
        <w:r>
          <w:rPr>
            <w:noProof/>
            <w:webHidden/>
          </w:rPr>
          <w:t>44</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67" w:history="1">
        <w:r w:rsidRPr="00C078A6">
          <w:rPr>
            <w:rStyle w:val="Hyperlink"/>
            <w:noProof/>
          </w:rPr>
          <w:t>Table 19.  Counts of tagged fish recoveries by Groundfish management unit area (GMU).  These areas are posted in the inset of Figure 1.</w:t>
        </w:r>
        <w:r>
          <w:rPr>
            <w:noProof/>
            <w:webHidden/>
          </w:rPr>
          <w:tab/>
        </w:r>
        <w:r>
          <w:rPr>
            <w:noProof/>
            <w:webHidden/>
          </w:rPr>
          <w:fldChar w:fldCharType="begin"/>
        </w:r>
        <w:r>
          <w:rPr>
            <w:noProof/>
            <w:webHidden/>
          </w:rPr>
          <w:instrText xml:space="preserve"> PAGEREF _Toc450637467 \h </w:instrText>
        </w:r>
        <w:r>
          <w:rPr>
            <w:noProof/>
            <w:webHidden/>
          </w:rPr>
        </w:r>
        <w:r>
          <w:rPr>
            <w:noProof/>
            <w:webHidden/>
          </w:rPr>
          <w:fldChar w:fldCharType="separate"/>
        </w:r>
        <w:r>
          <w:rPr>
            <w:noProof/>
            <w:webHidden/>
          </w:rPr>
          <w:t>45</w:t>
        </w:r>
        <w:r>
          <w:rPr>
            <w:noProof/>
            <w:webHidden/>
          </w:rPr>
          <w:fldChar w:fldCharType="end"/>
        </w:r>
      </w:hyperlink>
    </w:p>
    <w:p w:rsidR="00D8738A" w:rsidRDefault="00D8738A" w:rsidP="00D8738A">
      <w:pPr>
        <w:rPr>
          <w:rFonts w:cs="Calibri"/>
        </w:rPr>
      </w:pPr>
      <w:r>
        <w:rPr>
          <w:rFonts w:cs="Calibri"/>
        </w:rPr>
        <w:fldChar w:fldCharType="end"/>
      </w:r>
    </w:p>
    <w:p w:rsidR="00D8738A" w:rsidRDefault="00D8738A" w:rsidP="00D8738A">
      <w:pPr>
        <w:rPr>
          <w:rFonts w:cs="Calibri"/>
        </w:rPr>
      </w:pPr>
      <w:r>
        <w:rPr>
          <w:rFonts w:cs="Calibri"/>
        </w:rPr>
        <w:t xml:space="preserve">  </w:t>
      </w: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7E1B34" w:rsidRDefault="007E1B34" w:rsidP="00D8738A">
      <w:pPr>
        <w:rPr>
          <w:rFonts w:cs="Calibri"/>
        </w:rPr>
      </w:pPr>
    </w:p>
    <w:p w:rsidR="007E1B34" w:rsidRDefault="007E1B3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D8738A" w:rsidRPr="00586E00" w:rsidRDefault="00D8738A" w:rsidP="00D8738A">
      <w:pPr>
        <w:pStyle w:val="Caption"/>
        <w:rPr>
          <w:b/>
        </w:rPr>
      </w:pPr>
      <w:bookmarkStart w:id="33" w:name="_Toc67971279"/>
      <w:bookmarkStart w:id="34" w:name="_Toc207088438"/>
      <w:bookmarkStart w:id="35" w:name="_Toc370203160"/>
      <w:r w:rsidRPr="00586E00">
        <w:rPr>
          <w:b/>
        </w:rPr>
        <w:lastRenderedPageBreak/>
        <w:t>List of Figures</w:t>
      </w:r>
      <w:bookmarkEnd w:id="33"/>
      <w:bookmarkEnd w:id="34"/>
      <w:bookmarkEnd w:id="35"/>
    </w:p>
    <w:p w:rsidR="00D8738A" w:rsidRDefault="00D8738A" w:rsidP="00D8738A">
      <w:pPr>
        <w:rPr>
          <w:rFonts w:cs="Calibri"/>
        </w:rPr>
      </w:pPr>
    </w:p>
    <w:p w:rsidR="00E23AA3" w:rsidRDefault="00D8738A">
      <w:pPr>
        <w:pStyle w:val="TableofFigures"/>
        <w:tabs>
          <w:tab w:val="right" w:leader="dot" w:pos="8630"/>
        </w:tabs>
        <w:rPr>
          <w:rFonts w:asciiTheme="minorHAnsi" w:eastAsiaTheme="minorEastAsia" w:hAnsiTheme="minorHAnsi" w:cstheme="minorBidi"/>
          <w:noProof/>
          <w:sz w:val="22"/>
          <w:szCs w:val="22"/>
          <w:lang w:val="en-CA" w:eastAsia="en-CA"/>
        </w:rPr>
      </w:pPr>
      <w:r>
        <w:rPr>
          <w:rFonts w:cs="Calibri"/>
        </w:rPr>
        <w:fldChar w:fldCharType="begin"/>
      </w:r>
      <w:r>
        <w:rPr>
          <w:rFonts w:cs="Calibri"/>
        </w:rPr>
        <w:instrText xml:space="preserve"> TOC \h \z \c "Figure" </w:instrText>
      </w:r>
      <w:r>
        <w:rPr>
          <w:rFonts w:cs="Calibri"/>
        </w:rPr>
        <w:fldChar w:fldCharType="separate"/>
      </w:r>
      <w:hyperlink w:anchor="_Toc450637475" w:history="1">
        <w:r w:rsidR="00E23AA3" w:rsidRPr="00132709">
          <w:rPr>
            <w:rStyle w:val="Hyperlink"/>
            <w:noProof/>
          </w:rPr>
          <w:t>Figure 1.  Location of the boundaries of the mainland inlet localities, one exploratory site and the five spatial areas (S</w:t>
        </w:r>
        <w:r w:rsidR="00E23AA3" w:rsidRPr="00132709">
          <w:rPr>
            <w:rStyle w:val="Hyperlink"/>
            <w:noProof/>
            <w:vertAlign w:val="subscript"/>
          </w:rPr>
          <w:t>1</w:t>
        </w:r>
        <w:r w:rsidR="00E23AA3" w:rsidRPr="00132709">
          <w:rPr>
            <w:rStyle w:val="Hyperlink"/>
            <w:noProof/>
          </w:rPr>
          <w:t>-S</w:t>
        </w:r>
        <w:r w:rsidR="00E23AA3" w:rsidRPr="00132709">
          <w:rPr>
            <w:rStyle w:val="Hyperlink"/>
            <w:noProof/>
            <w:vertAlign w:val="subscript"/>
          </w:rPr>
          <w:t>5</w:t>
        </w:r>
        <w:r w:rsidR="00E23AA3" w:rsidRPr="00132709">
          <w:rPr>
            <w:rStyle w:val="Hyperlink"/>
            <w:noProof/>
          </w:rPr>
          <w:t>) of the stratified random survey design.  The three depth strata (RD</w:t>
        </w:r>
        <w:r w:rsidR="00E23AA3" w:rsidRPr="00132709">
          <w:rPr>
            <w:rStyle w:val="Hyperlink"/>
            <w:noProof/>
            <w:vertAlign w:val="subscript"/>
          </w:rPr>
          <w:t>1</w:t>
        </w:r>
        <w:r w:rsidR="00E23AA3" w:rsidRPr="00132709">
          <w:rPr>
            <w:rStyle w:val="Hyperlink"/>
            <w:noProof/>
          </w:rPr>
          <w:t>-RD</w:t>
        </w:r>
        <w:r w:rsidR="00E23AA3" w:rsidRPr="00132709">
          <w:rPr>
            <w:rStyle w:val="Hyperlink"/>
            <w:noProof/>
            <w:vertAlign w:val="subscript"/>
          </w:rPr>
          <w:t>3</w:t>
        </w:r>
        <w:r w:rsidR="00E23AA3" w:rsidRPr="00132709">
          <w:rPr>
            <w:rStyle w:val="Hyperlink"/>
            <w:noProof/>
          </w:rPr>
          <w:t>) are colour-coded, nested within each of the five spatial strata.  The inset shows the Groundfish Management Unit (GMU) areas.</w:t>
        </w:r>
        <w:r w:rsidR="00E23AA3">
          <w:rPr>
            <w:noProof/>
            <w:webHidden/>
          </w:rPr>
          <w:tab/>
        </w:r>
        <w:r w:rsidR="00E23AA3">
          <w:rPr>
            <w:noProof/>
            <w:webHidden/>
          </w:rPr>
          <w:fldChar w:fldCharType="begin"/>
        </w:r>
        <w:r w:rsidR="00E23AA3">
          <w:rPr>
            <w:noProof/>
            <w:webHidden/>
          </w:rPr>
          <w:instrText xml:space="preserve"> PAGEREF _Toc450637475 \h </w:instrText>
        </w:r>
        <w:r w:rsidR="00E23AA3">
          <w:rPr>
            <w:noProof/>
            <w:webHidden/>
          </w:rPr>
        </w:r>
        <w:r w:rsidR="00E23AA3">
          <w:rPr>
            <w:noProof/>
            <w:webHidden/>
          </w:rPr>
          <w:fldChar w:fldCharType="separate"/>
        </w:r>
        <w:r w:rsidR="00E23AA3">
          <w:rPr>
            <w:noProof/>
            <w:webHidden/>
          </w:rPr>
          <w:t>46</w:t>
        </w:r>
        <w:r w:rsidR="00E23AA3">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76" w:history="1">
        <w:r w:rsidRPr="00132709">
          <w:rPr>
            <w:rStyle w:val="Hyperlink"/>
            <w:noProof/>
          </w:rPr>
          <w:t>Figure 2.  Start locations of the 2012 survey sets (red markers) conducted in the stratified random survey areas S</w:t>
        </w:r>
        <w:r w:rsidRPr="00132709">
          <w:rPr>
            <w:rStyle w:val="Hyperlink"/>
            <w:noProof/>
            <w:vertAlign w:val="subscript"/>
          </w:rPr>
          <w:t xml:space="preserve">1 </w:t>
        </w:r>
        <w:r w:rsidRPr="00132709">
          <w:rPr>
            <w:rStyle w:val="Hyperlink"/>
            <w:noProof/>
          </w:rPr>
          <w:t>and S</w:t>
        </w:r>
        <w:r w:rsidRPr="00132709">
          <w:rPr>
            <w:rStyle w:val="Hyperlink"/>
            <w:noProof/>
            <w:vertAlign w:val="subscript"/>
          </w:rPr>
          <w:t xml:space="preserve">2 </w:t>
        </w:r>
        <w:r w:rsidRPr="00132709">
          <w:rPr>
            <w:rStyle w:val="Hyperlink"/>
            <w:noProof/>
          </w:rPr>
          <w:t>and survey sets conducted (purple markers) in the exploratory area.  The camera sets are represented by yellow markers.</w:t>
        </w:r>
        <w:r>
          <w:rPr>
            <w:noProof/>
            <w:webHidden/>
          </w:rPr>
          <w:tab/>
        </w:r>
        <w:r>
          <w:rPr>
            <w:noProof/>
            <w:webHidden/>
          </w:rPr>
          <w:fldChar w:fldCharType="begin"/>
        </w:r>
        <w:r>
          <w:rPr>
            <w:noProof/>
            <w:webHidden/>
          </w:rPr>
          <w:instrText xml:space="preserve"> PAGEREF _Toc450637476 \h </w:instrText>
        </w:r>
        <w:r>
          <w:rPr>
            <w:noProof/>
            <w:webHidden/>
          </w:rPr>
        </w:r>
        <w:r>
          <w:rPr>
            <w:noProof/>
            <w:webHidden/>
          </w:rPr>
          <w:fldChar w:fldCharType="separate"/>
        </w:r>
        <w:r>
          <w:rPr>
            <w:noProof/>
            <w:webHidden/>
          </w:rPr>
          <w:t>47</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77" w:history="1">
        <w:r w:rsidRPr="00132709">
          <w:rPr>
            <w:rStyle w:val="Hyperlink"/>
            <w:noProof/>
          </w:rPr>
          <w:t>Figure 3.  Start locations of the 2012 survey sets (red markers) conducted in the stratified random survey areas S</w:t>
        </w:r>
        <w:r w:rsidRPr="00132709">
          <w:rPr>
            <w:rStyle w:val="Hyperlink"/>
            <w:noProof/>
            <w:vertAlign w:val="subscript"/>
          </w:rPr>
          <w:t xml:space="preserve">3 </w:t>
        </w:r>
        <w:r w:rsidRPr="00132709">
          <w:rPr>
            <w:rStyle w:val="Hyperlink"/>
            <w:noProof/>
          </w:rPr>
          <w:t>and S</w:t>
        </w:r>
        <w:r w:rsidRPr="00132709">
          <w:rPr>
            <w:rStyle w:val="Hyperlink"/>
            <w:noProof/>
            <w:vertAlign w:val="subscript"/>
          </w:rPr>
          <w:t>4</w:t>
        </w:r>
        <w:r w:rsidRPr="00132709">
          <w:rPr>
            <w:rStyle w:val="Hyperlink"/>
            <w:noProof/>
          </w:rPr>
          <w:t>.</w:t>
        </w:r>
        <w:r>
          <w:rPr>
            <w:noProof/>
            <w:webHidden/>
          </w:rPr>
          <w:tab/>
        </w:r>
        <w:r>
          <w:rPr>
            <w:noProof/>
            <w:webHidden/>
          </w:rPr>
          <w:fldChar w:fldCharType="begin"/>
        </w:r>
        <w:r>
          <w:rPr>
            <w:noProof/>
            <w:webHidden/>
          </w:rPr>
          <w:instrText xml:space="preserve"> PAGEREF _Toc450637477 \h </w:instrText>
        </w:r>
        <w:r>
          <w:rPr>
            <w:noProof/>
            <w:webHidden/>
          </w:rPr>
        </w:r>
        <w:r>
          <w:rPr>
            <w:noProof/>
            <w:webHidden/>
          </w:rPr>
          <w:fldChar w:fldCharType="separate"/>
        </w:r>
        <w:r>
          <w:rPr>
            <w:noProof/>
            <w:webHidden/>
          </w:rPr>
          <w:t>48</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78" w:history="1">
        <w:r w:rsidRPr="00132709">
          <w:rPr>
            <w:rStyle w:val="Hyperlink"/>
            <w:noProof/>
          </w:rPr>
          <w:t>Figure 4.  Start locations of the 2012 survey sets (red markers) conducted in the stratified random survey area S</w:t>
        </w:r>
        <w:r w:rsidRPr="00132709">
          <w:rPr>
            <w:rStyle w:val="Hyperlink"/>
            <w:noProof/>
            <w:vertAlign w:val="subscript"/>
          </w:rPr>
          <w:t>5.</w:t>
        </w:r>
        <w:r>
          <w:rPr>
            <w:noProof/>
            <w:webHidden/>
          </w:rPr>
          <w:tab/>
        </w:r>
        <w:r>
          <w:rPr>
            <w:noProof/>
            <w:webHidden/>
          </w:rPr>
          <w:fldChar w:fldCharType="begin"/>
        </w:r>
        <w:r>
          <w:rPr>
            <w:noProof/>
            <w:webHidden/>
          </w:rPr>
          <w:instrText xml:space="preserve"> PAGEREF _Toc450637478 \h </w:instrText>
        </w:r>
        <w:r>
          <w:rPr>
            <w:noProof/>
            <w:webHidden/>
          </w:rPr>
        </w:r>
        <w:r>
          <w:rPr>
            <w:noProof/>
            <w:webHidden/>
          </w:rPr>
          <w:fldChar w:fldCharType="separate"/>
        </w:r>
        <w:r>
          <w:rPr>
            <w:noProof/>
            <w:webHidden/>
          </w:rPr>
          <w:t>49</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79" w:history="1">
        <w:r w:rsidRPr="00132709">
          <w:rPr>
            <w:rStyle w:val="Hyperlink"/>
            <w:noProof/>
          </w:rPr>
          <w:t>Figure 5.  Location of the traditional survey sets at the Portland Inlet mainland locality 2003 through 2012.</w:t>
        </w:r>
        <w:r>
          <w:rPr>
            <w:noProof/>
            <w:webHidden/>
          </w:rPr>
          <w:tab/>
        </w:r>
        <w:r>
          <w:rPr>
            <w:noProof/>
            <w:webHidden/>
          </w:rPr>
          <w:fldChar w:fldCharType="begin"/>
        </w:r>
        <w:r>
          <w:rPr>
            <w:noProof/>
            <w:webHidden/>
          </w:rPr>
          <w:instrText xml:space="preserve"> PAGEREF _Toc450637479 \h </w:instrText>
        </w:r>
        <w:r>
          <w:rPr>
            <w:noProof/>
            <w:webHidden/>
          </w:rPr>
        </w:r>
        <w:r>
          <w:rPr>
            <w:noProof/>
            <w:webHidden/>
          </w:rPr>
          <w:fldChar w:fldCharType="separate"/>
        </w:r>
        <w:r>
          <w:rPr>
            <w:noProof/>
            <w:webHidden/>
          </w:rPr>
          <w:t>50</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80" w:history="1">
        <w:r w:rsidRPr="00132709">
          <w:rPr>
            <w:rStyle w:val="Hyperlink"/>
            <w:noProof/>
          </w:rPr>
          <w:t xml:space="preserve">Figure 6.  Location of the traditional survey sets at the </w:t>
        </w:r>
        <w:r w:rsidRPr="00132709">
          <w:rPr>
            <w:rStyle w:val="Hyperlink"/>
            <w:rFonts w:cs="Calibri"/>
            <w:noProof/>
          </w:rPr>
          <w:t xml:space="preserve">Gil Island mainland inlet </w:t>
        </w:r>
        <w:r w:rsidRPr="00132709">
          <w:rPr>
            <w:rStyle w:val="Hyperlink"/>
            <w:noProof/>
          </w:rPr>
          <w:t>locality 2003 through 2012.</w:t>
        </w:r>
        <w:r>
          <w:rPr>
            <w:noProof/>
            <w:webHidden/>
          </w:rPr>
          <w:tab/>
        </w:r>
        <w:r>
          <w:rPr>
            <w:noProof/>
            <w:webHidden/>
          </w:rPr>
          <w:fldChar w:fldCharType="begin"/>
        </w:r>
        <w:r>
          <w:rPr>
            <w:noProof/>
            <w:webHidden/>
          </w:rPr>
          <w:instrText xml:space="preserve"> PAGEREF _Toc450637480 \h </w:instrText>
        </w:r>
        <w:r>
          <w:rPr>
            <w:noProof/>
            <w:webHidden/>
          </w:rPr>
        </w:r>
        <w:r>
          <w:rPr>
            <w:noProof/>
            <w:webHidden/>
          </w:rPr>
          <w:fldChar w:fldCharType="separate"/>
        </w:r>
        <w:r>
          <w:rPr>
            <w:noProof/>
            <w:webHidden/>
          </w:rPr>
          <w:t>51</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81" w:history="1">
        <w:r w:rsidRPr="00132709">
          <w:rPr>
            <w:rStyle w:val="Hyperlink"/>
            <w:noProof/>
          </w:rPr>
          <w:t xml:space="preserve">Figure 7.  Location of the traditional survey sets at the </w:t>
        </w:r>
        <w:r w:rsidRPr="00132709">
          <w:rPr>
            <w:rStyle w:val="Hyperlink"/>
            <w:rFonts w:cs="Calibri"/>
            <w:noProof/>
          </w:rPr>
          <w:t xml:space="preserve">Finlayson Channel mainland inlet </w:t>
        </w:r>
        <w:r w:rsidRPr="00132709">
          <w:rPr>
            <w:rStyle w:val="Hyperlink"/>
            <w:noProof/>
          </w:rPr>
          <w:t>locality 2003 through 2012.</w:t>
        </w:r>
        <w:r>
          <w:rPr>
            <w:noProof/>
            <w:webHidden/>
          </w:rPr>
          <w:tab/>
        </w:r>
        <w:r>
          <w:rPr>
            <w:noProof/>
            <w:webHidden/>
          </w:rPr>
          <w:fldChar w:fldCharType="begin"/>
        </w:r>
        <w:r>
          <w:rPr>
            <w:noProof/>
            <w:webHidden/>
          </w:rPr>
          <w:instrText xml:space="preserve"> PAGEREF _Toc450637481 \h </w:instrText>
        </w:r>
        <w:r>
          <w:rPr>
            <w:noProof/>
            <w:webHidden/>
          </w:rPr>
        </w:r>
        <w:r>
          <w:rPr>
            <w:noProof/>
            <w:webHidden/>
          </w:rPr>
          <w:fldChar w:fldCharType="separate"/>
        </w:r>
        <w:r>
          <w:rPr>
            <w:noProof/>
            <w:webHidden/>
          </w:rPr>
          <w:t>52</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82" w:history="1">
        <w:r w:rsidRPr="00132709">
          <w:rPr>
            <w:rStyle w:val="Hyperlink"/>
            <w:noProof/>
          </w:rPr>
          <w:t xml:space="preserve">Figure 8.  Location of the traditional survey sets at the </w:t>
        </w:r>
        <w:r w:rsidRPr="00132709">
          <w:rPr>
            <w:rStyle w:val="Hyperlink"/>
            <w:rFonts w:cs="Calibri"/>
            <w:noProof/>
          </w:rPr>
          <w:t xml:space="preserve">Dean/Burke Channel mainland inlet </w:t>
        </w:r>
        <w:r w:rsidRPr="00132709">
          <w:rPr>
            <w:rStyle w:val="Hyperlink"/>
            <w:noProof/>
          </w:rPr>
          <w:t>locality 2003 through 2012.</w:t>
        </w:r>
        <w:r>
          <w:rPr>
            <w:noProof/>
            <w:webHidden/>
          </w:rPr>
          <w:tab/>
        </w:r>
        <w:r>
          <w:rPr>
            <w:noProof/>
            <w:webHidden/>
          </w:rPr>
          <w:fldChar w:fldCharType="begin"/>
        </w:r>
        <w:r>
          <w:rPr>
            <w:noProof/>
            <w:webHidden/>
          </w:rPr>
          <w:instrText xml:space="preserve"> PAGEREF _Toc450637482 \h </w:instrText>
        </w:r>
        <w:r>
          <w:rPr>
            <w:noProof/>
            <w:webHidden/>
          </w:rPr>
        </w:r>
        <w:r>
          <w:rPr>
            <w:noProof/>
            <w:webHidden/>
          </w:rPr>
          <w:fldChar w:fldCharType="separate"/>
        </w:r>
        <w:r>
          <w:rPr>
            <w:noProof/>
            <w:webHidden/>
          </w:rPr>
          <w:t>53</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83" w:history="1">
        <w:r w:rsidRPr="00132709">
          <w:rPr>
            <w:rStyle w:val="Hyperlink"/>
            <w:noProof/>
          </w:rPr>
          <w:t>Figure 9.  Individual components of the survey fishing gear.</w:t>
        </w:r>
        <w:r>
          <w:rPr>
            <w:noProof/>
            <w:webHidden/>
          </w:rPr>
          <w:tab/>
        </w:r>
        <w:r>
          <w:rPr>
            <w:noProof/>
            <w:webHidden/>
          </w:rPr>
          <w:fldChar w:fldCharType="begin"/>
        </w:r>
        <w:r>
          <w:rPr>
            <w:noProof/>
            <w:webHidden/>
          </w:rPr>
          <w:instrText xml:space="preserve"> PAGEREF _Toc450637483 \h </w:instrText>
        </w:r>
        <w:r>
          <w:rPr>
            <w:noProof/>
            <w:webHidden/>
          </w:rPr>
        </w:r>
        <w:r>
          <w:rPr>
            <w:noProof/>
            <w:webHidden/>
          </w:rPr>
          <w:fldChar w:fldCharType="separate"/>
        </w:r>
        <w:r>
          <w:rPr>
            <w:noProof/>
            <w:webHidden/>
          </w:rPr>
          <w:t>54</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84" w:history="1">
        <w:r w:rsidRPr="00132709">
          <w:rPr>
            <w:rStyle w:val="Hyperlink"/>
            <w:noProof/>
          </w:rPr>
          <w:t>Figure 10.  Distribution of catch rates for Type 3 tagging sets summarised by a boxplot for each depth stratum by year (2003-2012).  Each panel shows catch rates grouped by depth strata from shallow to deep (RD</w:t>
        </w:r>
        <w:r w:rsidRPr="00132709">
          <w:rPr>
            <w:rStyle w:val="Hyperlink"/>
            <w:noProof/>
            <w:vertAlign w:val="subscript"/>
          </w:rPr>
          <w:t>1</w:t>
        </w:r>
        <w:r w:rsidRPr="00132709">
          <w:rPr>
            <w:rStyle w:val="Hyperlink"/>
            <w:noProof/>
          </w:rPr>
          <w:t>-RD</w:t>
        </w:r>
        <w:r w:rsidRPr="00132709">
          <w:rPr>
            <w:rStyle w:val="Hyperlink"/>
            <w:noProof/>
            <w:vertAlign w:val="subscript"/>
          </w:rPr>
          <w:t>3</w:t>
        </w:r>
        <w:r w:rsidRPr="00132709">
          <w:rPr>
            <w:rStyle w:val="Hyperlink"/>
            <w:noProof/>
          </w:rPr>
          <w:t>) for each year the StRS survey was conducted.  The filled circles show the mean catch rates for each depth stratum.</w:t>
        </w:r>
        <w:r>
          <w:rPr>
            <w:noProof/>
            <w:webHidden/>
          </w:rPr>
          <w:tab/>
        </w:r>
        <w:r>
          <w:rPr>
            <w:noProof/>
            <w:webHidden/>
          </w:rPr>
          <w:fldChar w:fldCharType="begin"/>
        </w:r>
        <w:r>
          <w:rPr>
            <w:noProof/>
            <w:webHidden/>
          </w:rPr>
          <w:instrText xml:space="preserve"> PAGEREF _Toc450637484 \h </w:instrText>
        </w:r>
        <w:r>
          <w:rPr>
            <w:noProof/>
            <w:webHidden/>
          </w:rPr>
        </w:r>
        <w:r>
          <w:rPr>
            <w:noProof/>
            <w:webHidden/>
          </w:rPr>
          <w:fldChar w:fldCharType="separate"/>
        </w:r>
        <w:r>
          <w:rPr>
            <w:noProof/>
            <w:webHidden/>
          </w:rPr>
          <w:t>55</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85" w:history="1">
        <w:r w:rsidRPr="00132709">
          <w:rPr>
            <w:rStyle w:val="Hyperlink"/>
            <w:noProof/>
          </w:rPr>
          <w:t>Figure 11.  Distribution of catch rates for Type 3 tagging sets summarized by a boxplot for each spatial stratum by year (2003-2012).  Each panel shows catch rates grouped by spatial strata from south to north (S</w:t>
        </w:r>
        <w:r w:rsidRPr="00132709">
          <w:rPr>
            <w:rStyle w:val="Hyperlink"/>
            <w:noProof/>
            <w:vertAlign w:val="subscript"/>
          </w:rPr>
          <w:t>1</w:t>
        </w:r>
        <w:r w:rsidRPr="00132709">
          <w:rPr>
            <w:rStyle w:val="Hyperlink"/>
            <w:noProof/>
          </w:rPr>
          <w:t>- S</w:t>
        </w:r>
        <w:r w:rsidRPr="00132709">
          <w:rPr>
            <w:rStyle w:val="Hyperlink"/>
            <w:noProof/>
            <w:vertAlign w:val="subscript"/>
          </w:rPr>
          <w:t>5</w:t>
        </w:r>
        <w:r w:rsidRPr="00132709">
          <w:rPr>
            <w:rStyle w:val="Hyperlink"/>
            <w:noProof/>
          </w:rPr>
          <w:t>) for each year the StRS survey has taken place.  The filled circles show the mean catch rates in each stratum</w:t>
        </w:r>
        <w:r>
          <w:rPr>
            <w:noProof/>
            <w:webHidden/>
          </w:rPr>
          <w:tab/>
        </w:r>
        <w:r>
          <w:rPr>
            <w:noProof/>
            <w:webHidden/>
          </w:rPr>
          <w:fldChar w:fldCharType="begin"/>
        </w:r>
        <w:r>
          <w:rPr>
            <w:noProof/>
            <w:webHidden/>
          </w:rPr>
          <w:instrText xml:space="preserve"> PAGEREF _Toc450637485 \h </w:instrText>
        </w:r>
        <w:r>
          <w:rPr>
            <w:noProof/>
            <w:webHidden/>
          </w:rPr>
        </w:r>
        <w:r>
          <w:rPr>
            <w:noProof/>
            <w:webHidden/>
          </w:rPr>
          <w:fldChar w:fldCharType="separate"/>
        </w:r>
        <w:r>
          <w:rPr>
            <w:noProof/>
            <w:webHidden/>
          </w:rPr>
          <w:t>56</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86" w:history="1">
        <w:r w:rsidRPr="00132709">
          <w:rPr>
            <w:rStyle w:val="Hyperlink"/>
            <w:noProof/>
          </w:rPr>
          <w:t>Figure 12.  Graph of mean catch  rates by year for StRS design Type 3 tagging sets summarised for each spatial stratum (S</w:t>
        </w:r>
        <w:r w:rsidRPr="00132709">
          <w:rPr>
            <w:rStyle w:val="Hyperlink"/>
            <w:noProof/>
            <w:vertAlign w:val="subscript"/>
          </w:rPr>
          <w:t>1</w:t>
        </w:r>
        <w:r w:rsidRPr="00132709">
          <w:rPr>
            <w:rStyle w:val="Hyperlink"/>
            <w:noProof/>
          </w:rPr>
          <w:t>-S</w:t>
        </w:r>
        <w:r w:rsidRPr="00132709">
          <w:rPr>
            <w:rStyle w:val="Hyperlink"/>
            <w:noProof/>
            <w:vertAlign w:val="subscript"/>
          </w:rPr>
          <w:t>5</w:t>
        </w:r>
        <w:r w:rsidRPr="00132709">
          <w:rPr>
            <w:rStyle w:val="Hyperlink"/>
            <w:noProof/>
          </w:rPr>
          <w:t>) .  The inset shows the location of the five spatial strata.</w:t>
        </w:r>
        <w:r>
          <w:rPr>
            <w:noProof/>
            <w:webHidden/>
          </w:rPr>
          <w:tab/>
        </w:r>
        <w:r>
          <w:rPr>
            <w:noProof/>
            <w:webHidden/>
          </w:rPr>
          <w:fldChar w:fldCharType="begin"/>
        </w:r>
        <w:r>
          <w:rPr>
            <w:noProof/>
            <w:webHidden/>
          </w:rPr>
          <w:instrText xml:space="preserve"> PAGEREF _Toc450637486 \h </w:instrText>
        </w:r>
        <w:r>
          <w:rPr>
            <w:noProof/>
            <w:webHidden/>
          </w:rPr>
        </w:r>
        <w:r>
          <w:rPr>
            <w:noProof/>
            <w:webHidden/>
          </w:rPr>
          <w:fldChar w:fldCharType="separate"/>
        </w:r>
        <w:r>
          <w:rPr>
            <w:noProof/>
            <w:webHidden/>
          </w:rPr>
          <w:t>57</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87" w:history="1">
        <w:r w:rsidRPr="00132709">
          <w:rPr>
            <w:rStyle w:val="Hyperlink"/>
            <w:noProof/>
          </w:rPr>
          <w:t>Figure 13.  Distribution of catch rates summarised by boxplots for standardized sets conducted at mainland Inlet localities, standardized sets conducted at Offshore</w:t>
        </w:r>
        <w:r>
          <w:rPr>
            <w:noProof/>
            <w:webHidden/>
          </w:rPr>
          <w:tab/>
        </w:r>
        <w:r>
          <w:rPr>
            <w:noProof/>
            <w:webHidden/>
          </w:rPr>
          <w:fldChar w:fldCharType="begin"/>
        </w:r>
        <w:r>
          <w:rPr>
            <w:noProof/>
            <w:webHidden/>
          </w:rPr>
          <w:instrText xml:space="preserve"> PAGEREF _Toc450637487 \h </w:instrText>
        </w:r>
        <w:r>
          <w:rPr>
            <w:noProof/>
            <w:webHidden/>
          </w:rPr>
        </w:r>
        <w:r>
          <w:rPr>
            <w:noProof/>
            <w:webHidden/>
          </w:rPr>
          <w:fldChar w:fldCharType="separate"/>
        </w:r>
        <w:r>
          <w:rPr>
            <w:noProof/>
            <w:webHidden/>
          </w:rPr>
          <w:t>58</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88" w:history="1">
        <w:r w:rsidRPr="00132709">
          <w:rPr>
            <w:rStyle w:val="Hyperlink"/>
            <w:noProof/>
          </w:rPr>
          <w:t xml:space="preserve">Figure 14.  Sablefish length frequency (cm) for males and females for the 2012 survey.  The specimen counts are represented by the symbol n, the mean length by the xbar symbol, </w:t>
        </w:r>
        <w:r w:rsidRPr="00132709">
          <w:rPr>
            <w:rStyle w:val="Hyperlink"/>
            <w:noProof/>
          </w:rPr>
          <w:drawing>
            <wp:inline distT="0" distB="0" distL="0" distR="0" wp14:anchorId="02723FD9" wp14:editId="74080E0B">
              <wp:extent cx="106680" cy="118745"/>
              <wp:effectExtent l="0" t="0" r="7620" b="0"/>
              <wp:docPr id="17" name="Picture 17" descr="\ba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r{x}"/>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6680" cy="118745"/>
                      </a:xfrm>
                      <a:prstGeom prst="rect">
                        <a:avLst/>
                      </a:prstGeom>
                      <a:noFill/>
                      <a:ln>
                        <a:noFill/>
                      </a:ln>
                    </pic:spPr>
                  </pic:pic>
                </a:graphicData>
              </a:graphic>
            </wp:inline>
          </w:drawing>
        </w:r>
        <w:r w:rsidRPr="00132709">
          <w:rPr>
            <w:rStyle w:val="Hyperlink"/>
            <w:noProof/>
          </w:rPr>
          <w:t>, and the standard deviation by the symbol σ.</w:t>
        </w:r>
        <w:r>
          <w:rPr>
            <w:noProof/>
            <w:webHidden/>
          </w:rPr>
          <w:tab/>
        </w:r>
        <w:r>
          <w:rPr>
            <w:noProof/>
            <w:webHidden/>
          </w:rPr>
          <w:fldChar w:fldCharType="begin"/>
        </w:r>
        <w:r>
          <w:rPr>
            <w:noProof/>
            <w:webHidden/>
          </w:rPr>
          <w:instrText xml:space="preserve"> PAGEREF _Toc450637488 \h </w:instrText>
        </w:r>
        <w:r>
          <w:rPr>
            <w:noProof/>
            <w:webHidden/>
          </w:rPr>
        </w:r>
        <w:r>
          <w:rPr>
            <w:noProof/>
            <w:webHidden/>
          </w:rPr>
          <w:fldChar w:fldCharType="separate"/>
        </w:r>
        <w:r>
          <w:rPr>
            <w:noProof/>
            <w:webHidden/>
          </w:rPr>
          <w:t>59</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89" w:history="1">
        <w:r w:rsidRPr="00132709">
          <w:rPr>
            <w:rStyle w:val="Hyperlink"/>
            <w:noProof/>
          </w:rPr>
          <w:t>Figure 15.  Sablefish fork length (L in cm) vs weight (W in kg) for males and females for the 2012 survey, where W=aL</w:t>
        </w:r>
        <w:r w:rsidRPr="00132709">
          <w:rPr>
            <w:rStyle w:val="Hyperlink"/>
            <w:noProof/>
            <w:vertAlign w:val="superscript"/>
          </w:rPr>
          <w:t>b</w:t>
        </w:r>
        <w:r w:rsidRPr="00132709">
          <w:rPr>
            <w:rStyle w:val="Hyperlink"/>
            <w:noProof/>
          </w:rPr>
          <w:t>.</w:t>
        </w:r>
        <w:r>
          <w:rPr>
            <w:noProof/>
            <w:webHidden/>
          </w:rPr>
          <w:tab/>
        </w:r>
        <w:r>
          <w:rPr>
            <w:noProof/>
            <w:webHidden/>
          </w:rPr>
          <w:fldChar w:fldCharType="begin"/>
        </w:r>
        <w:r>
          <w:rPr>
            <w:noProof/>
            <w:webHidden/>
          </w:rPr>
          <w:instrText xml:space="preserve"> PAGEREF _Toc450637489 \h </w:instrText>
        </w:r>
        <w:r>
          <w:rPr>
            <w:noProof/>
            <w:webHidden/>
          </w:rPr>
        </w:r>
        <w:r>
          <w:rPr>
            <w:noProof/>
            <w:webHidden/>
          </w:rPr>
          <w:fldChar w:fldCharType="separate"/>
        </w:r>
        <w:r>
          <w:rPr>
            <w:noProof/>
            <w:webHidden/>
          </w:rPr>
          <w:t>60</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90" w:history="1">
        <w:r w:rsidRPr="00132709">
          <w:rPr>
            <w:rStyle w:val="Hyperlink"/>
            <w:noProof/>
          </w:rPr>
          <w:t>Figure 16.  Bubble plot for female Sablefish ages by survey year (1988-2011).  The width of the circles are proportional to the number of aged fish.  For each year, the age with the highest proportion is listed to the right. The number (n) of fish aged at the time of this report are stated at the top of the panel.</w:t>
        </w:r>
        <w:r>
          <w:rPr>
            <w:noProof/>
            <w:webHidden/>
          </w:rPr>
          <w:tab/>
        </w:r>
        <w:r>
          <w:rPr>
            <w:noProof/>
            <w:webHidden/>
          </w:rPr>
          <w:fldChar w:fldCharType="begin"/>
        </w:r>
        <w:r>
          <w:rPr>
            <w:noProof/>
            <w:webHidden/>
          </w:rPr>
          <w:instrText xml:space="preserve"> PAGEREF _Toc450637490 \h </w:instrText>
        </w:r>
        <w:r>
          <w:rPr>
            <w:noProof/>
            <w:webHidden/>
          </w:rPr>
        </w:r>
        <w:r>
          <w:rPr>
            <w:noProof/>
            <w:webHidden/>
          </w:rPr>
          <w:fldChar w:fldCharType="separate"/>
        </w:r>
        <w:r>
          <w:rPr>
            <w:noProof/>
            <w:webHidden/>
          </w:rPr>
          <w:t>61</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91" w:history="1">
        <w:r w:rsidRPr="00132709">
          <w:rPr>
            <w:rStyle w:val="Hyperlink"/>
            <w:noProof/>
          </w:rPr>
          <w:t>Figure 17.  Bubble plot for male Sablefish ages by survey year (1988-2011).  The width of the circles are proportional to the number of aged fish.  For each year, the age with the highest proportion is listed to the right.  The number (n) of fish aged at the time of this report are stated at the top of the panel.</w:t>
        </w:r>
        <w:r>
          <w:rPr>
            <w:noProof/>
            <w:webHidden/>
          </w:rPr>
          <w:tab/>
        </w:r>
        <w:r>
          <w:rPr>
            <w:noProof/>
            <w:webHidden/>
          </w:rPr>
          <w:fldChar w:fldCharType="begin"/>
        </w:r>
        <w:r>
          <w:rPr>
            <w:noProof/>
            <w:webHidden/>
          </w:rPr>
          <w:instrText xml:space="preserve"> PAGEREF _Toc450637491 \h </w:instrText>
        </w:r>
        <w:r>
          <w:rPr>
            <w:noProof/>
            <w:webHidden/>
          </w:rPr>
        </w:r>
        <w:r>
          <w:rPr>
            <w:noProof/>
            <w:webHidden/>
          </w:rPr>
          <w:fldChar w:fldCharType="separate"/>
        </w:r>
        <w:r>
          <w:rPr>
            <w:noProof/>
            <w:webHidden/>
          </w:rPr>
          <w:t>62</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92" w:history="1">
        <w:r w:rsidRPr="00132709">
          <w:rPr>
            <w:rStyle w:val="Hyperlink"/>
            <w:noProof/>
          </w:rPr>
          <w:t>Figure 18.  Coplot of average depth(m) vs average temperature (ºC) for a given 1-degree latitude intervals (blue bands) for 2007 and 2008.  The number of fishing sets deployed with a SBE 39 recorder are represented by n.</w:t>
        </w:r>
        <w:r>
          <w:rPr>
            <w:noProof/>
            <w:webHidden/>
          </w:rPr>
          <w:tab/>
        </w:r>
        <w:r>
          <w:rPr>
            <w:noProof/>
            <w:webHidden/>
          </w:rPr>
          <w:fldChar w:fldCharType="begin"/>
        </w:r>
        <w:r>
          <w:rPr>
            <w:noProof/>
            <w:webHidden/>
          </w:rPr>
          <w:instrText xml:space="preserve"> PAGEREF _Toc450637492 \h </w:instrText>
        </w:r>
        <w:r>
          <w:rPr>
            <w:noProof/>
            <w:webHidden/>
          </w:rPr>
        </w:r>
        <w:r>
          <w:rPr>
            <w:noProof/>
            <w:webHidden/>
          </w:rPr>
          <w:fldChar w:fldCharType="separate"/>
        </w:r>
        <w:r>
          <w:rPr>
            <w:noProof/>
            <w:webHidden/>
          </w:rPr>
          <w:t>63</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93" w:history="1">
        <w:r w:rsidRPr="00132709">
          <w:rPr>
            <w:rStyle w:val="Hyperlink"/>
            <w:noProof/>
          </w:rPr>
          <w:t>Figure 19.  Coplot of average depth(m) vs average temperature (ºC) for a given 1-degree latitude range (blue bands) for 2009 and 2010. The number of fishing sets deployed with a SBE 39 recorder are represented by n.</w:t>
        </w:r>
        <w:r>
          <w:rPr>
            <w:noProof/>
            <w:webHidden/>
          </w:rPr>
          <w:tab/>
        </w:r>
        <w:r>
          <w:rPr>
            <w:noProof/>
            <w:webHidden/>
          </w:rPr>
          <w:fldChar w:fldCharType="begin"/>
        </w:r>
        <w:r>
          <w:rPr>
            <w:noProof/>
            <w:webHidden/>
          </w:rPr>
          <w:instrText xml:space="preserve"> PAGEREF _Toc450637493 \h </w:instrText>
        </w:r>
        <w:r>
          <w:rPr>
            <w:noProof/>
            <w:webHidden/>
          </w:rPr>
        </w:r>
        <w:r>
          <w:rPr>
            <w:noProof/>
            <w:webHidden/>
          </w:rPr>
          <w:fldChar w:fldCharType="separate"/>
        </w:r>
        <w:r>
          <w:rPr>
            <w:noProof/>
            <w:webHidden/>
          </w:rPr>
          <w:t>64</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94" w:history="1">
        <w:r w:rsidRPr="00132709">
          <w:rPr>
            <w:rStyle w:val="Hyperlink"/>
            <w:noProof/>
          </w:rPr>
          <w:t>Figure 20</w:t>
        </w:r>
        <w:r w:rsidRPr="00132709">
          <w:rPr>
            <w:rStyle w:val="Hyperlink"/>
            <w:noProof/>
            <w:lang w:val="en-CA"/>
          </w:rPr>
          <w:t>.  Coplot of average depth</w:t>
        </w:r>
        <w:r w:rsidRPr="00132709">
          <w:rPr>
            <w:rStyle w:val="Hyperlink"/>
            <w:noProof/>
          </w:rPr>
          <w:t>(m) vs average temperature (ºC) for a given 1-degree latitude range (blue bands) for 2011 and 2012.  The number of fishing sets deployed with a SBE 39 recorder are represented by n.</w:t>
        </w:r>
        <w:r>
          <w:rPr>
            <w:noProof/>
            <w:webHidden/>
          </w:rPr>
          <w:tab/>
        </w:r>
        <w:r>
          <w:rPr>
            <w:noProof/>
            <w:webHidden/>
          </w:rPr>
          <w:fldChar w:fldCharType="begin"/>
        </w:r>
        <w:r>
          <w:rPr>
            <w:noProof/>
            <w:webHidden/>
          </w:rPr>
          <w:instrText xml:space="preserve"> PAGEREF _Toc450637494 \h </w:instrText>
        </w:r>
        <w:r>
          <w:rPr>
            <w:noProof/>
            <w:webHidden/>
          </w:rPr>
        </w:r>
        <w:r>
          <w:rPr>
            <w:noProof/>
            <w:webHidden/>
          </w:rPr>
          <w:fldChar w:fldCharType="separate"/>
        </w:r>
        <w:r>
          <w:rPr>
            <w:noProof/>
            <w:webHidden/>
          </w:rPr>
          <w:t>65</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95" w:history="1">
        <w:r w:rsidRPr="00132709">
          <w:rPr>
            <w:rStyle w:val="Hyperlink"/>
            <w:noProof/>
          </w:rPr>
          <w:t>Figure 21.  Average temperatures as reported from the Sea-bird SBE 39 loggers at 1-degree latitude intervals and three depth intervals: 100-250 fathoms (183  to 457 meters), 250-450 fathoms (458-823 meters) and 450-750 fathoms (824-1372 meters).</w:t>
        </w:r>
        <w:r>
          <w:rPr>
            <w:noProof/>
            <w:webHidden/>
          </w:rPr>
          <w:tab/>
        </w:r>
        <w:r>
          <w:rPr>
            <w:noProof/>
            <w:webHidden/>
          </w:rPr>
          <w:fldChar w:fldCharType="begin"/>
        </w:r>
        <w:r>
          <w:rPr>
            <w:noProof/>
            <w:webHidden/>
          </w:rPr>
          <w:instrText xml:space="preserve"> PAGEREF _Toc450637495 \h </w:instrText>
        </w:r>
        <w:r>
          <w:rPr>
            <w:noProof/>
            <w:webHidden/>
          </w:rPr>
        </w:r>
        <w:r>
          <w:rPr>
            <w:noProof/>
            <w:webHidden/>
          </w:rPr>
          <w:fldChar w:fldCharType="separate"/>
        </w:r>
        <w:r>
          <w:rPr>
            <w:noProof/>
            <w:webHidden/>
          </w:rPr>
          <w:t>66</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96" w:history="1">
        <w:r w:rsidRPr="00132709">
          <w:rPr>
            <w:rStyle w:val="Hyperlink"/>
            <w:noProof/>
          </w:rPr>
          <w:t>Figure 22.  Accelerometer graphs of g-force (m/s</w:t>
        </w:r>
        <w:r w:rsidRPr="00132709">
          <w:rPr>
            <w:rStyle w:val="Hyperlink"/>
            <w:noProof/>
            <w:vertAlign w:val="superscript"/>
          </w:rPr>
          <w:t>2</w:t>
        </w:r>
        <w:r w:rsidRPr="00132709">
          <w:rPr>
            <w:rStyle w:val="Hyperlink"/>
            <w:noProof/>
          </w:rPr>
          <w:t>) over time for bottom sensors in trap 1 (a.), 5(b.), 10(c.), 15(d.), 20(e.) and 25(f).  The arrows on each graph mark the time of the last anchor being set over the stern and the first anchor hauled aboard.</w:t>
        </w:r>
        <w:r>
          <w:rPr>
            <w:noProof/>
            <w:webHidden/>
          </w:rPr>
          <w:tab/>
        </w:r>
        <w:r>
          <w:rPr>
            <w:noProof/>
            <w:webHidden/>
          </w:rPr>
          <w:fldChar w:fldCharType="begin"/>
        </w:r>
        <w:r>
          <w:rPr>
            <w:noProof/>
            <w:webHidden/>
          </w:rPr>
          <w:instrText xml:space="preserve"> PAGEREF _Toc450637496 \h </w:instrText>
        </w:r>
        <w:r>
          <w:rPr>
            <w:noProof/>
            <w:webHidden/>
          </w:rPr>
        </w:r>
        <w:r>
          <w:rPr>
            <w:noProof/>
            <w:webHidden/>
          </w:rPr>
          <w:fldChar w:fldCharType="separate"/>
        </w:r>
        <w:r>
          <w:rPr>
            <w:noProof/>
            <w:webHidden/>
          </w:rPr>
          <w:t>67</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97" w:history="1">
        <w:r w:rsidRPr="00132709">
          <w:rPr>
            <w:rStyle w:val="Hyperlink"/>
            <w:noProof/>
          </w:rPr>
          <w:t xml:space="preserve">Figure 23.  Location of the epicentre of a 7.7 </w:t>
        </w:r>
        <w:r w:rsidRPr="00132709">
          <w:rPr>
            <w:rStyle w:val="Hyperlink"/>
            <w:noProof/>
            <w:shd w:val="clear" w:color="auto" w:fill="FFFFFF"/>
          </w:rPr>
          <w:t xml:space="preserve">magnitude </w:t>
        </w:r>
        <w:r w:rsidRPr="00132709">
          <w:rPr>
            <w:rStyle w:val="Hyperlink"/>
            <w:noProof/>
          </w:rPr>
          <w:t xml:space="preserve">earthquake on Saturday October 27, 2012 at </w:t>
        </w:r>
        <w:r w:rsidRPr="00132709">
          <w:rPr>
            <w:rStyle w:val="Hyperlink"/>
            <w:noProof/>
            <w:shd w:val="clear" w:color="auto" w:fill="FFFFFF"/>
          </w:rPr>
          <w:t>8:04 p.m.  The inset shows the accelerometer reading that captured the earthquake event.</w:t>
        </w:r>
        <w:r>
          <w:rPr>
            <w:noProof/>
            <w:webHidden/>
          </w:rPr>
          <w:tab/>
        </w:r>
        <w:r>
          <w:rPr>
            <w:noProof/>
            <w:webHidden/>
          </w:rPr>
          <w:fldChar w:fldCharType="begin"/>
        </w:r>
        <w:r>
          <w:rPr>
            <w:noProof/>
            <w:webHidden/>
          </w:rPr>
          <w:instrText xml:space="preserve"> PAGEREF _Toc450637497 \h </w:instrText>
        </w:r>
        <w:r>
          <w:rPr>
            <w:noProof/>
            <w:webHidden/>
          </w:rPr>
        </w:r>
        <w:r>
          <w:rPr>
            <w:noProof/>
            <w:webHidden/>
          </w:rPr>
          <w:fldChar w:fldCharType="separate"/>
        </w:r>
        <w:r>
          <w:rPr>
            <w:noProof/>
            <w:webHidden/>
          </w:rPr>
          <w:t>69</w:t>
        </w:r>
        <w:r>
          <w:rPr>
            <w:noProof/>
            <w:webHidden/>
          </w:rPr>
          <w:fldChar w:fldCharType="end"/>
        </w:r>
      </w:hyperlink>
    </w:p>
    <w:p w:rsidR="00D8738A" w:rsidRDefault="00D8738A" w:rsidP="00D8738A">
      <w:pPr>
        <w:rPr>
          <w:rFonts w:cs="Calibri"/>
        </w:rPr>
      </w:pPr>
      <w:r>
        <w:rPr>
          <w:rFonts w:cs="Calibri"/>
        </w:rPr>
        <w:fldChar w:fldCharType="end"/>
      </w: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r>
        <w:rPr>
          <w:rFonts w:cs="Calibri"/>
        </w:rPr>
        <w:br w:type="page"/>
      </w:r>
    </w:p>
    <w:p w:rsidR="00D8738A" w:rsidRPr="00586E00" w:rsidRDefault="00D8738A" w:rsidP="00D8738A">
      <w:pPr>
        <w:pStyle w:val="Caption"/>
        <w:rPr>
          <w:b/>
        </w:rPr>
      </w:pPr>
      <w:bookmarkStart w:id="36" w:name="_Toc370203161"/>
      <w:r w:rsidRPr="00586E00">
        <w:rPr>
          <w:b/>
        </w:rPr>
        <w:lastRenderedPageBreak/>
        <w:t>List of Appendices</w:t>
      </w:r>
      <w:bookmarkEnd w:id="36"/>
    </w:p>
    <w:p w:rsidR="00D8738A" w:rsidRDefault="00D8738A" w:rsidP="00D8738A">
      <w:pPr>
        <w:rPr>
          <w:rFonts w:cs="Calibri"/>
        </w:rPr>
      </w:pPr>
    </w:p>
    <w:p w:rsidR="00D8738A" w:rsidRDefault="00D8738A" w:rsidP="00D8738A">
      <w:pPr>
        <w:rPr>
          <w:rFonts w:cs="Calibri"/>
        </w:rPr>
      </w:pPr>
    </w:p>
    <w:p w:rsidR="00E23AA3" w:rsidRDefault="00D8738A">
      <w:pPr>
        <w:pStyle w:val="TableofFigures"/>
        <w:tabs>
          <w:tab w:val="right" w:leader="dot" w:pos="8630"/>
        </w:tabs>
        <w:rPr>
          <w:rFonts w:asciiTheme="minorHAnsi" w:eastAsiaTheme="minorEastAsia" w:hAnsiTheme="minorHAnsi" w:cstheme="minorBidi"/>
          <w:noProof/>
          <w:sz w:val="22"/>
          <w:szCs w:val="22"/>
          <w:lang w:val="en-CA" w:eastAsia="en-CA"/>
        </w:rPr>
      </w:pPr>
      <w:r>
        <w:rPr>
          <w:rFonts w:cs="Calibri"/>
        </w:rPr>
        <w:fldChar w:fldCharType="begin"/>
      </w:r>
      <w:r>
        <w:rPr>
          <w:rFonts w:cs="Calibri"/>
        </w:rPr>
        <w:instrText xml:space="preserve"> TOC \h \z \c "Appendix" </w:instrText>
      </w:r>
      <w:r>
        <w:rPr>
          <w:rFonts w:cs="Calibri"/>
        </w:rPr>
        <w:fldChar w:fldCharType="separate"/>
      </w:r>
      <w:hyperlink w:anchor="_Toc450637498" w:history="1">
        <w:r w:rsidR="00E23AA3" w:rsidRPr="00537D10">
          <w:rPr>
            <w:rStyle w:val="Hyperlink"/>
            <w:noProof/>
          </w:rPr>
          <w:t>Appendix A.  Details of sets completed during charter 1 of the 2012 survey program (F/V Ocean Pearl).</w:t>
        </w:r>
        <w:r w:rsidR="00E23AA3">
          <w:rPr>
            <w:noProof/>
            <w:webHidden/>
          </w:rPr>
          <w:tab/>
        </w:r>
        <w:r w:rsidR="00E23AA3">
          <w:rPr>
            <w:noProof/>
            <w:webHidden/>
          </w:rPr>
          <w:fldChar w:fldCharType="begin"/>
        </w:r>
        <w:r w:rsidR="00E23AA3">
          <w:rPr>
            <w:noProof/>
            <w:webHidden/>
          </w:rPr>
          <w:instrText xml:space="preserve"> PAGEREF _Toc450637498 \h </w:instrText>
        </w:r>
        <w:r w:rsidR="00E23AA3">
          <w:rPr>
            <w:noProof/>
            <w:webHidden/>
          </w:rPr>
        </w:r>
        <w:r w:rsidR="00E23AA3">
          <w:rPr>
            <w:noProof/>
            <w:webHidden/>
          </w:rPr>
          <w:fldChar w:fldCharType="separate"/>
        </w:r>
        <w:r w:rsidR="00E23AA3">
          <w:rPr>
            <w:noProof/>
            <w:webHidden/>
          </w:rPr>
          <w:t>70</w:t>
        </w:r>
        <w:r w:rsidR="00E23AA3">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499" w:history="1">
        <w:r w:rsidRPr="00537D10">
          <w:rPr>
            <w:rStyle w:val="Hyperlink"/>
            <w:noProof/>
          </w:rPr>
          <w:t>Appendix B.  Diagram of the F/V Ocean Pearl deck and survey activities.</w:t>
        </w:r>
        <w:r>
          <w:rPr>
            <w:noProof/>
            <w:webHidden/>
          </w:rPr>
          <w:tab/>
        </w:r>
        <w:r>
          <w:rPr>
            <w:noProof/>
            <w:webHidden/>
          </w:rPr>
          <w:fldChar w:fldCharType="begin"/>
        </w:r>
        <w:r>
          <w:rPr>
            <w:noProof/>
            <w:webHidden/>
          </w:rPr>
          <w:instrText xml:space="preserve"> PAGEREF _Toc450637499 \h </w:instrText>
        </w:r>
        <w:r>
          <w:rPr>
            <w:noProof/>
            <w:webHidden/>
          </w:rPr>
        </w:r>
        <w:r>
          <w:rPr>
            <w:noProof/>
            <w:webHidden/>
          </w:rPr>
          <w:fldChar w:fldCharType="separate"/>
        </w:r>
        <w:r>
          <w:rPr>
            <w:noProof/>
            <w:webHidden/>
          </w:rPr>
          <w:t>76</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500" w:history="1">
        <w:r w:rsidRPr="00537D10">
          <w:rPr>
            <w:rStyle w:val="Hyperlink"/>
            <w:noProof/>
          </w:rPr>
          <w:t>Appendix C.  Example data forms used during the 2012 Sablefish survey.</w:t>
        </w:r>
        <w:r>
          <w:rPr>
            <w:noProof/>
            <w:webHidden/>
          </w:rPr>
          <w:tab/>
        </w:r>
        <w:r>
          <w:rPr>
            <w:noProof/>
            <w:webHidden/>
          </w:rPr>
          <w:fldChar w:fldCharType="begin"/>
        </w:r>
        <w:r>
          <w:rPr>
            <w:noProof/>
            <w:webHidden/>
          </w:rPr>
          <w:instrText xml:space="preserve"> PAGEREF _Toc450637500 \h </w:instrText>
        </w:r>
        <w:r>
          <w:rPr>
            <w:noProof/>
            <w:webHidden/>
          </w:rPr>
        </w:r>
        <w:r>
          <w:rPr>
            <w:noProof/>
            <w:webHidden/>
          </w:rPr>
          <w:fldChar w:fldCharType="separate"/>
        </w:r>
        <w:r>
          <w:rPr>
            <w:noProof/>
            <w:webHidden/>
          </w:rPr>
          <w:t>77</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501" w:history="1">
        <w:r w:rsidRPr="00537D10">
          <w:rPr>
            <w:rStyle w:val="Hyperlink"/>
            <w:noProof/>
          </w:rPr>
          <w:t>Appendix D.</w:t>
        </w:r>
        <w:r w:rsidRPr="00537D10">
          <w:rPr>
            <w:rStyle w:val="Hyperlink"/>
            <w:b/>
            <w:noProof/>
          </w:rPr>
          <w:t xml:space="preserve">  </w:t>
        </w:r>
        <w:r w:rsidRPr="00537D10">
          <w:rPr>
            <w:rStyle w:val="Hyperlink"/>
            <w:noProof/>
          </w:rPr>
          <w:t>Summary trap use for each set in the 2012 Sablefish survey.</w:t>
        </w:r>
        <w:r>
          <w:rPr>
            <w:noProof/>
            <w:webHidden/>
          </w:rPr>
          <w:tab/>
        </w:r>
        <w:r>
          <w:rPr>
            <w:noProof/>
            <w:webHidden/>
          </w:rPr>
          <w:fldChar w:fldCharType="begin"/>
        </w:r>
        <w:r>
          <w:rPr>
            <w:noProof/>
            <w:webHidden/>
          </w:rPr>
          <w:instrText xml:space="preserve"> PAGEREF _Toc450637501 \h </w:instrText>
        </w:r>
        <w:r>
          <w:rPr>
            <w:noProof/>
            <w:webHidden/>
          </w:rPr>
        </w:r>
        <w:r>
          <w:rPr>
            <w:noProof/>
            <w:webHidden/>
          </w:rPr>
          <w:fldChar w:fldCharType="separate"/>
        </w:r>
        <w:r>
          <w:rPr>
            <w:noProof/>
            <w:webHidden/>
          </w:rPr>
          <w:t>91</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502" w:history="1">
        <w:r w:rsidRPr="00537D10">
          <w:rPr>
            <w:rStyle w:val="Hyperlink"/>
            <w:noProof/>
          </w:rPr>
          <w:t>Appendix E. Example of a temperature and pressure data plotted over time with Sea-Bird Electronics© Plot 39 software.</w:t>
        </w:r>
        <w:r>
          <w:rPr>
            <w:noProof/>
            <w:webHidden/>
          </w:rPr>
          <w:tab/>
        </w:r>
        <w:r>
          <w:rPr>
            <w:noProof/>
            <w:webHidden/>
          </w:rPr>
          <w:fldChar w:fldCharType="begin"/>
        </w:r>
        <w:r>
          <w:rPr>
            <w:noProof/>
            <w:webHidden/>
          </w:rPr>
          <w:instrText xml:space="preserve"> PAGEREF _Toc450637502 \h </w:instrText>
        </w:r>
        <w:r>
          <w:rPr>
            <w:noProof/>
            <w:webHidden/>
          </w:rPr>
        </w:r>
        <w:r>
          <w:rPr>
            <w:noProof/>
            <w:webHidden/>
          </w:rPr>
          <w:fldChar w:fldCharType="separate"/>
        </w:r>
        <w:r>
          <w:rPr>
            <w:noProof/>
            <w:webHidden/>
          </w:rPr>
          <w:t>96</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503" w:history="1">
        <w:r w:rsidRPr="00537D10">
          <w:rPr>
            <w:rStyle w:val="Hyperlink"/>
            <w:noProof/>
          </w:rPr>
          <w:t>Appendix F.  Conversion of pressure to depth documentation from the Sea-Bird application  note No.69.  http://www.seabird.com/application_notes/an69.htm.</w:t>
        </w:r>
        <w:r>
          <w:rPr>
            <w:noProof/>
            <w:webHidden/>
          </w:rPr>
          <w:tab/>
        </w:r>
        <w:r>
          <w:rPr>
            <w:noProof/>
            <w:webHidden/>
          </w:rPr>
          <w:fldChar w:fldCharType="begin"/>
        </w:r>
        <w:r>
          <w:rPr>
            <w:noProof/>
            <w:webHidden/>
          </w:rPr>
          <w:instrText xml:space="preserve"> PAGEREF _Toc450637503 \h </w:instrText>
        </w:r>
        <w:r>
          <w:rPr>
            <w:noProof/>
            <w:webHidden/>
          </w:rPr>
        </w:r>
        <w:r>
          <w:rPr>
            <w:noProof/>
            <w:webHidden/>
          </w:rPr>
          <w:fldChar w:fldCharType="separate"/>
        </w:r>
        <w:r>
          <w:rPr>
            <w:noProof/>
            <w:webHidden/>
          </w:rPr>
          <w:t>97</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504" w:history="1">
        <w:r w:rsidRPr="00537D10">
          <w:rPr>
            <w:rStyle w:val="Hyperlink"/>
            <w:noProof/>
          </w:rPr>
          <w:t>Appendix G.  Instructions for deployment and uploading data from the Nuytco autonomous camera system.</w:t>
        </w:r>
        <w:r>
          <w:rPr>
            <w:noProof/>
            <w:webHidden/>
          </w:rPr>
          <w:tab/>
        </w:r>
        <w:r>
          <w:rPr>
            <w:noProof/>
            <w:webHidden/>
          </w:rPr>
          <w:fldChar w:fldCharType="begin"/>
        </w:r>
        <w:r>
          <w:rPr>
            <w:noProof/>
            <w:webHidden/>
          </w:rPr>
          <w:instrText xml:space="preserve"> PAGEREF _Toc450637504 \h </w:instrText>
        </w:r>
        <w:r>
          <w:rPr>
            <w:noProof/>
            <w:webHidden/>
          </w:rPr>
        </w:r>
        <w:r>
          <w:rPr>
            <w:noProof/>
            <w:webHidden/>
          </w:rPr>
          <w:fldChar w:fldCharType="separate"/>
        </w:r>
        <w:r>
          <w:rPr>
            <w:noProof/>
            <w:webHidden/>
          </w:rPr>
          <w:t>98</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505" w:history="1">
        <w:r w:rsidRPr="00537D10">
          <w:rPr>
            <w:rStyle w:val="Hyperlink"/>
            <w:noProof/>
          </w:rPr>
          <w:t>Appendix H.  Example of a plot using HOBOware© Lite Software.  The data table displays the date, time, X, Y and Z acceleration in units of g-force (m/s</w:t>
        </w:r>
        <w:r w:rsidRPr="00537D10">
          <w:rPr>
            <w:rStyle w:val="Hyperlink"/>
            <w:noProof/>
            <w:vertAlign w:val="superscript"/>
          </w:rPr>
          <w:t>2</w:t>
        </w:r>
        <w:r w:rsidRPr="00537D10">
          <w:rPr>
            <w:rStyle w:val="Hyperlink"/>
            <w:noProof/>
          </w:rPr>
          <w:t>).  The graph shows the x, y and z readings over time, with the time of the last anchor being set over the stern and the first anchor hauled aboard marked between the arrows.</w:t>
        </w:r>
        <w:r>
          <w:rPr>
            <w:noProof/>
            <w:webHidden/>
          </w:rPr>
          <w:tab/>
        </w:r>
        <w:r>
          <w:rPr>
            <w:noProof/>
            <w:webHidden/>
          </w:rPr>
          <w:fldChar w:fldCharType="begin"/>
        </w:r>
        <w:r>
          <w:rPr>
            <w:noProof/>
            <w:webHidden/>
          </w:rPr>
          <w:instrText xml:space="preserve"> PAGEREF _Toc450637505 \h </w:instrText>
        </w:r>
        <w:r>
          <w:rPr>
            <w:noProof/>
            <w:webHidden/>
          </w:rPr>
        </w:r>
        <w:r>
          <w:rPr>
            <w:noProof/>
            <w:webHidden/>
          </w:rPr>
          <w:fldChar w:fldCharType="separate"/>
        </w:r>
        <w:r>
          <w:rPr>
            <w:noProof/>
            <w:webHidden/>
          </w:rPr>
          <w:t>104</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506" w:history="1">
        <w:r w:rsidRPr="00537D10">
          <w:rPr>
            <w:rStyle w:val="Hyperlink"/>
            <w:noProof/>
          </w:rPr>
          <w:t>Appendix I.  Details on Sablefish catch and numbers recovered, sampled and tagged during the 2012 charter.</w:t>
        </w:r>
        <w:r>
          <w:rPr>
            <w:noProof/>
            <w:webHidden/>
          </w:rPr>
          <w:tab/>
        </w:r>
        <w:r>
          <w:rPr>
            <w:noProof/>
            <w:webHidden/>
          </w:rPr>
          <w:fldChar w:fldCharType="begin"/>
        </w:r>
        <w:r>
          <w:rPr>
            <w:noProof/>
            <w:webHidden/>
          </w:rPr>
          <w:instrText xml:space="preserve"> PAGEREF _Toc450637506 \h </w:instrText>
        </w:r>
        <w:r>
          <w:rPr>
            <w:noProof/>
            <w:webHidden/>
          </w:rPr>
        </w:r>
        <w:r>
          <w:rPr>
            <w:noProof/>
            <w:webHidden/>
          </w:rPr>
          <w:fldChar w:fldCharType="separate"/>
        </w:r>
        <w:r>
          <w:rPr>
            <w:noProof/>
            <w:webHidden/>
          </w:rPr>
          <w:t>105</w:t>
        </w:r>
        <w:r>
          <w:rPr>
            <w:noProof/>
            <w:webHidden/>
          </w:rPr>
          <w:fldChar w:fldCharType="end"/>
        </w:r>
      </w:hyperlink>
    </w:p>
    <w:p w:rsidR="00E23AA3" w:rsidRDefault="00E23AA3">
      <w:pPr>
        <w:pStyle w:val="TableofFigures"/>
        <w:tabs>
          <w:tab w:val="right" w:leader="dot" w:pos="8630"/>
        </w:tabs>
        <w:rPr>
          <w:rFonts w:asciiTheme="minorHAnsi" w:eastAsiaTheme="minorEastAsia" w:hAnsiTheme="minorHAnsi" w:cstheme="minorBidi"/>
          <w:noProof/>
          <w:sz w:val="22"/>
          <w:szCs w:val="22"/>
          <w:lang w:val="en-CA" w:eastAsia="en-CA"/>
        </w:rPr>
      </w:pPr>
      <w:hyperlink w:anchor="_Toc450637507" w:history="1">
        <w:r w:rsidRPr="00537D10">
          <w:rPr>
            <w:rStyle w:val="Hyperlink"/>
            <w:noProof/>
          </w:rPr>
          <w:t>Appendix J.  Trap Gear Glossary.</w:t>
        </w:r>
        <w:r>
          <w:rPr>
            <w:noProof/>
            <w:webHidden/>
          </w:rPr>
          <w:tab/>
        </w:r>
        <w:r>
          <w:rPr>
            <w:noProof/>
            <w:webHidden/>
          </w:rPr>
          <w:fldChar w:fldCharType="begin"/>
        </w:r>
        <w:r>
          <w:rPr>
            <w:noProof/>
            <w:webHidden/>
          </w:rPr>
          <w:instrText xml:space="preserve"> PAGEREF _Toc450637507 \h </w:instrText>
        </w:r>
        <w:r>
          <w:rPr>
            <w:noProof/>
            <w:webHidden/>
          </w:rPr>
        </w:r>
        <w:r>
          <w:rPr>
            <w:noProof/>
            <w:webHidden/>
          </w:rPr>
          <w:fldChar w:fldCharType="separate"/>
        </w:r>
        <w:r>
          <w:rPr>
            <w:noProof/>
            <w:webHidden/>
          </w:rPr>
          <w:t>109</w:t>
        </w:r>
        <w:r>
          <w:rPr>
            <w:noProof/>
            <w:webHidden/>
          </w:rPr>
          <w:fldChar w:fldCharType="end"/>
        </w:r>
      </w:hyperlink>
    </w:p>
    <w:p w:rsidR="00D8738A" w:rsidRDefault="00D8738A" w:rsidP="00D8738A">
      <w:pPr>
        <w:rPr>
          <w:rFonts w:cs="Calibri"/>
        </w:rPr>
      </w:pPr>
      <w:r>
        <w:rPr>
          <w:rFonts w:cs="Calibri"/>
        </w:rPr>
        <w:fldChar w:fldCharType="end"/>
      </w: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CC5382" w:rsidRDefault="00CC5382" w:rsidP="00D8738A">
      <w:pPr>
        <w:rPr>
          <w:rFonts w:cs="Calibri"/>
        </w:rPr>
      </w:pPr>
    </w:p>
    <w:p w:rsidR="00CC5382" w:rsidRDefault="00CC5382" w:rsidP="00D8738A">
      <w:pPr>
        <w:rPr>
          <w:rFonts w:cs="Calibri"/>
        </w:rPr>
      </w:pPr>
    </w:p>
    <w:p w:rsidR="00CC5382" w:rsidRDefault="00CC5382" w:rsidP="00D8738A">
      <w:pPr>
        <w:rPr>
          <w:rFonts w:cs="Calibri"/>
        </w:rPr>
      </w:pPr>
    </w:p>
    <w:p w:rsidR="00CC5382" w:rsidRDefault="00CC5382" w:rsidP="00D8738A">
      <w:pPr>
        <w:rPr>
          <w:rFonts w:cs="Calibri"/>
        </w:rPr>
      </w:pPr>
    </w:p>
    <w:p w:rsidR="00CC5382" w:rsidRDefault="00CC5382" w:rsidP="00D8738A">
      <w:pPr>
        <w:rPr>
          <w:rFonts w:cs="Calibri"/>
        </w:rPr>
      </w:pPr>
    </w:p>
    <w:p w:rsidR="00CC5382" w:rsidRDefault="00CC5382" w:rsidP="00D8738A">
      <w:pPr>
        <w:rPr>
          <w:rFonts w:cs="Calibri"/>
        </w:rPr>
      </w:pPr>
    </w:p>
    <w:p w:rsidR="00CC5382" w:rsidRDefault="00CC5382" w:rsidP="00D8738A">
      <w:pPr>
        <w:rPr>
          <w:rFonts w:cs="Calibri"/>
        </w:rPr>
      </w:pPr>
    </w:p>
    <w:p w:rsidR="00CC5382" w:rsidRDefault="00CC5382" w:rsidP="00D8738A">
      <w:pPr>
        <w:rPr>
          <w:rFonts w:cs="Calibri"/>
        </w:rPr>
      </w:pPr>
    </w:p>
    <w:p w:rsidR="00CC5382" w:rsidRDefault="00CC5382" w:rsidP="00D8738A">
      <w:pPr>
        <w:rPr>
          <w:rFonts w:cs="Calibri"/>
        </w:rPr>
      </w:pPr>
    </w:p>
    <w:p w:rsidR="00CC5382" w:rsidRDefault="00CC5382" w:rsidP="00D8738A">
      <w:pPr>
        <w:rPr>
          <w:rFonts w:cs="Calibri"/>
        </w:rPr>
      </w:pPr>
    </w:p>
    <w:p w:rsidR="00CC5382" w:rsidRDefault="00CC5382"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Pr="00C46A04" w:rsidRDefault="00D8738A" w:rsidP="00C46A04">
      <w:pPr>
        <w:pStyle w:val="Caption"/>
        <w:rPr>
          <w:b/>
        </w:rPr>
      </w:pPr>
      <w:bookmarkStart w:id="37" w:name="_Toc370203162"/>
      <w:r w:rsidRPr="00C46A04">
        <w:rPr>
          <w:b/>
        </w:rPr>
        <w:lastRenderedPageBreak/>
        <w:t>ABSTRACT</w:t>
      </w:r>
      <w:bookmarkEnd w:id="37"/>
    </w:p>
    <w:p w:rsidR="00D8738A" w:rsidRDefault="00D8738A" w:rsidP="00D8738A">
      <w:pPr>
        <w:rPr>
          <w:rFonts w:cs="Calibri"/>
          <w:b/>
        </w:rPr>
      </w:pPr>
    </w:p>
    <w:p w:rsidR="00D8738A" w:rsidRPr="001D4ABA" w:rsidRDefault="00D8738A" w:rsidP="00D8738A">
      <w:pPr>
        <w:ind w:left="540" w:hanging="540"/>
      </w:pPr>
    </w:p>
    <w:p w:rsidR="00D8738A" w:rsidRPr="001D4ABA" w:rsidRDefault="00D8738A" w:rsidP="00D8738A">
      <w:pPr>
        <w:ind w:left="540" w:hanging="540"/>
      </w:pPr>
      <w:r>
        <w:t>Lacko</w:t>
      </w:r>
      <w:r w:rsidRPr="001D4ABA">
        <w:t xml:space="preserve">, </w:t>
      </w:r>
      <w:r>
        <w:t xml:space="preserve">L.C., </w:t>
      </w:r>
      <w:r w:rsidRPr="001D4ABA">
        <w:t>Kronlund,</w:t>
      </w:r>
      <w:r>
        <w:t xml:space="preserve"> </w:t>
      </w:r>
      <w:r w:rsidRPr="001D4ABA">
        <w:t xml:space="preserve">A.R. </w:t>
      </w:r>
      <w:r>
        <w:t>and Wyeth, M. 201</w:t>
      </w:r>
      <w:r w:rsidR="00461FE2">
        <w:t>3</w:t>
      </w:r>
      <w:r w:rsidRPr="001D4ABA">
        <w:t xml:space="preserve">. </w:t>
      </w:r>
      <w:proofErr w:type="gramStart"/>
      <w:r w:rsidRPr="001D4ABA">
        <w:t xml:space="preserve">Summary of the </w:t>
      </w:r>
      <w:r>
        <w:t>201</w:t>
      </w:r>
      <w:r w:rsidR="001804F7">
        <w:t>2</w:t>
      </w:r>
      <w:r>
        <w:t xml:space="preserve"> British Columbia </w:t>
      </w:r>
      <w:r w:rsidR="006F733D">
        <w:t>Sablefish</w:t>
      </w:r>
      <w:r w:rsidRPr="001D4ABA">
        <w:t xml:space="preserve"> (</w:t>
      </w:r>
      <w:proofErr w:type="spellStart"/>
      <w:r w:rsidRPr="001D4ABA">
        <w:rPr>
          <w:i/>
        </w:rPr>
        <w:t>Anoplopoma</w:t>
      </w:r>
      <w:proofErr w:type="spellEnd"/>
      <w:r w:rsidRPr="001D4ABA">
        <w:rPr>
          <w:i/>
        </w:rPr>
        <w:t xml:space="preserve"> fimbria</w:t>
      </w:r>
      <w:r>
        <w:t xml:space="preserve">) </w:t>
      </w:r>
      <w:r w:rsidR="008518EA">
        <w:t>Research and Assessment Survey</w:t>
      </w:r>
      <w:r w:rsidRPr="001D4ABA">
        <w:t>.</w:t>
      </w:r>
      <w:proofErr w:type="gramEnd"/>
      <w:r w:rsidRPr="001D4ABA">
        <w:t xml:space="preserve"> </w:t>
      </w:r>
      <w:proofErr w:type="gramStart"/>
      <w:r w:rsidRPr="001D4ABA">
        <w:t xml:space="preserve">Can. </w:t>
      </w:r>
      <w:r>
        <w:t>Tech.</w:t>
      </w:r>
      <w:r w:rsidRPr="001D4ABA">
        <w:t xml:space="preserve"> Rep. Fish.</w:t>
      </w:r>
      <w:proofErr w:type="gramEnd"/>
      <w:r w:rsidRPr="001D4ABA">
        <w:t xml:space="preserve"> </w:t>
      </w:r>
      <w:proofErr w:type="spellStart"/>
      <w:proofErr w:type="gramStart"/>
      <w:r w:rsidRPr="001D4ABA">
        <w:t>Aquat</w:t>
      </w:r>
      <w:proofErr w:type="spellEnd"/>
      <w:r w:rsidRPr="001D4ABA">
        <w:t>.</w:t>
      </w:r>
      <w:proofErr w:type="gramEnd"/>
      <w:r w:rsidRPr="001D4ABA">
        <w:t xml:space="preserve"> Sci.</w:t>
      </w:r>
      <w:r>
        <w:t xml:space="preserve"> XXXX: xx + xxx </w:t>
      </w:r>
      <w:r w:rsidRPr="001D4ABA">
        <w:t>p.</w:t>
      </w:r>
    </w:p>
    <w:p w:rsidR="00D8738A" w:rsidRDefault="00D8738A" w:rsidP="00D8738A">
      <w:pPr>
        <w:rPr>
          <w:rFonts w:cs="Calibri"/>
          <w:b/>
        </w:rPr>
      </w:pPr>
    </w:p>
    <w:p w:rsidR="00682F3A" w:rsidRDefault="00D8738A" w:rsidP="00A07103">
      <w:pPr>
        <w:rPr>
          <w:rFonts w:cs="Calibri"/>
        </w:rPr>
      </w:pPr>
      <w:r>
        <w:rPr>
          <w:rFonts w:cs="Calibri"/>
        </w:rPr>
        <w:t>This document</w:t>
      </w:r>
      <w:r w:rsidR="000D0D3C">
        <w:rPr>
          <w:rFonts w:cs="Calibri"/>
        </w:rPr>
        <w:t xml:space="preserve"> </w:t>
      </w:r>
      <w:r w:rsidR="002849A4">
        <w:rPr>
          <w:rFonts w:cs="Calibri"/>
        </w:rPr>
        <w:t xml:space="preserve">describes sampling activities and results </w:t>
      </w:r>
      <w:r>
        <w:rPr>
          <w:rFonts w:cs="Calibri"/>
        </w:rPr>
        <w:t>f</w:t>
      </w:r>
      <w:r w:rsidR="000D0D3C">
        <w:rPr>
          <w:rFonts w:cs="Calibri"/>
        </w:rPr>
        <w:t>rom</w:t>
      </w:r>
      <w:r>
        <w:rPr>
          <w:rFonts w:cs="Calibri"/>
        </w:rPr>
        <w:t xml:space="preserve"> the 201</w:t>
      </w:r>
      <w:r w:rsidR="00A81691">
        <w:rPr>
          <w:rFonts w:cs="Calibri"/>
        </w:rPr>
        <w:t>2</w:t>
      </w:r>
      <w:r>
        <w:rPr>
          <w:rFonts w:cs="Calibri"/>
        </w:rPr>
        <w:t xml:space="preserve"> British Columbia </w:t>
      </w:r>
      <w:r w:rsidR="006F733D">
        <w:rPr>
          <w:rFonts w:cs="Calibri"/>
        </w:rPr>
        <w:t>Sablefish</w:t>
      </w:r>
      <w:r w:rsidR="008E2EA1">
        <w:rPr>
          <w:rFonts w:cs="Calibri"/>
        </w:rPr>
        <w:t xml:space="preserve"> research and assessment survey</w:t>
      </w:r>
      <w:r w:rsidR="000D0D3C">
        <w:rPr>
          <w:rFonts w:cs="Calibri"/>
        </w:rPr>
        <w:t>.</w:t>
      </w:r>
      <w:r w:rsidR="007C4A46">
        <w:rPr>
          <w:rFonts w:cs="Calibri"/>
        </w:rPr>
        <w:t xml:space="preserve"> </w:t>
      </w:r>
      <w:r w:rsidR="00DE003E">
        <w:rPr>
          <w:rFonts w:cs="Calibri"/>
        </w:rPr>
        <w:t>It is intended to provide</w:t>
      </w:r>
      <w:r w:rsidR="00682F3A">
        <w:rPr>
          <w:rFonts w:cs="Calibri"/>
        </w:rPr>
        <w:t xml:space="preserve"> historical reference and</w:t>
      </w:r>
      <w:r w:rsidR="002E40BE">
        <w:rPr>
          <w:rFonts w:cs="Calibri"/>
        </w:rPr>
        <w:t xml:space="preserve"> a</w:t>
      </w:r>
      <w:r w:rsidR="00682F3A">
        <w:rPr>
          <w:rFonts w:cs="Calibri"/>
        </w:rPr>
        <w:t xml:space="preserve"> detailed summary of accomplishments to </w:t>
      </w:r>
      <w:r w:rsidR="000A3C40">
        <w:rPr>
          <w:rFonts w:cs="Calibri"/>
        </w:rPr>
        <w:t>inform end users and</w:t>
      </w:r>
      <w:r w:rsidR="00DE003E">
        <w:rPr>
          <w:rFonts w:cs="Calibri"/>
        </w:rPr>
        <w:t xml:space="preserve"> researchers</w:t>
      </w:r>
      <w:r w:rsidR="000A3C40">
        <w:rPr>
          <w:rFonts w:cs="Calibri"/>
        </w:rPr>
        <w:t xml:space="preserve">. </w:t>
      </w:r>
    </w:p>
    <w:p w:rsidR="00682F3A" w:rsidRDefault="00682F3A" w:rsidP="00A07103">
      <w:pPr>
        <w:rPr>
          <w:rFonts w:cs="Calibri"/>
        </w:rPr>
      </w:pPr>
    </w:p>
    <w:p w:rsidR="00FE696A" w:rsidRDefault="006E3C66" w:rsidP="00A07103">
      <w:r>
        <w:rPr>
          <w:rFonts w:cs="Calibri"/>
        </w:rPr>
        <w:t>This survey</w:t>
      </w:r>
      <w:r w:rsidR="00D8738A">
        <w:rPr>
          <w:rFonts w:cs="Calibri"/>
        </w:rPr>
        <w:t xml:space="preserve"> continued th</w:t>
      </w:r>
      <w:r w:rsidR="000D0D3C">
        <w:rPr>
          <w:rFonts w:cs="Calibri"/>
        </w:rPr>
        <w:t>e</w:t>
      </w:r>
      <w:r w:rsidR="00D8738A">
        <w:rPr>
          <w:rFonts w:cs="Calibri"/>
        </w:rPr>
        <w:t xml:space="preserve"> </w:t>
      </w:r>
      <w:r>
        <w:rPr>
          <w:rFonts w:cs="Calibri"/>
        </w:rPr>
        <w:t xml:space="preserve">same </w:t>
      </w:r>
      <w:r w:rsidR="000D0D3C">
        <w:rPr>
          <w:rFonts w:cs="Calibri"/>
        </w:rPr>
        <w:t>three samplin</w:t>
      </w:r>
      <w:r w:rsidR="007C4A46">
        <w:rPr>
          <w:rFonts w:cs="Calibri"/>
        </w:rPr>
        <w:t>g strategies</w:t>
      </w:r>
      <w:r w:rsidR="00682F3A">
        <w:rPr>
          <w:rFonts w:cs="Calibri"/>
        </w:rPr>
        <w:t xml:space="preserve"> </w:t>
      </w:r>
      <w:r w:rsidR="00312359">
        <w:rPr>
          <w:rFonts w:cs="Calibri"/>
        </w:rPr>
        <w:t xml:space="preserve">and </w:t>
      </w:r>
      <w:r w:rsidR="00D17132">
        <w:rPr>
          <w:rFonts w:cs="Calibri"/>
        </w:rPr>
        <w:t xml:space="preserve">longline </w:t>
      </w:r>
      <w:r w:rsidR="00312359">
        <w:rPr>
          <w:rFonts w:cs="Calibri"/>
        </w:rPr>
        <w:t xml:space="preserve">trap gear </w:t>
      </w:r>
      <w:r w:rsidR="00682F3A">
        <w:rPr>
          <w:rFonts w:cs="Calibri"/>
        </w:rPr>
        <w:t xml:space="preserve">used </w:t>
      </w:r>
      <w:r w:rsidR="002B5675">
        <w:rPr>
          <w:rFonts w:cs="Calibri"/>
        </w:rPr>
        <w:t>in</w:t>
      </w:r>
      <w:r w:rsidR="000D0D3C">
        <w:rPr>
          <w:rFonts w:cs="Calibri"/>
        </w:rPr>
        <w:t xml:space="preserve"> surveys</w:t>
      </w:r>
      <w:r w:rsidR="00682F3A">
        <w:rPr>
          <w:rFonts w:cs="Calibri"/>
        </w:rPr>
        <w:t xml:space="preserve"> </w:t>
      </w:r>
      <w:r w:rsidR="00DE003E">
        <w:rPr>
          <w:rFonts w:cs="Calibri"/>
        </w:rPr>
        <w:t>since 2003.</w:t>
      </w:r>
      <w:r w:rsidR="00312359">
        <w:rPr>
          <w:rFonts w:cs="Calibri"/>
        </w:rPr>
        <w:t xml:space="preserve"> </w:t>
      </w:r>
      <w:r w:rsidR="00D17132">
        <w:rPr>
          <w:rFonts w:cs="Calibri"/>
        </w:rPr>
        <w:t>Sampling strategies</w:t>
      </w:r>
      <w:r w:rsidR="00DE003E">
        <w:rPr>
          <w:rFonts w:cs="Calibri"/>
        </w:rPr>
        <w:t xml:space="preserve"> include</w:t>
      </w:r>
      <w:r w:rsidR="003A40A5">
        <w:rPr>
          <w:rFonts w:cs="Calibri"/>
        </w:rPr>
        <w:t>d</w:t>
      </w:r>
      <w:r w:rsidR="003F05F4">
        <w:t xml:space="preserve"> </w:t>
      </w:r>
      <w:r w:rsidR="005E0445">
        <w:t>stratified random sampling (</w:t>
      </w:r>
      <w:proofErr w:type="spellStart"/>
      <w:r w:rsidR="005E0445">
        <w:t>StRS</w:t>
      </w:r>
      <w:proofErr w:type="spellEnd"/>
      <w:r w:rsidR="005E0445">
        <w:t>)</w:t>
      </w:r>
      <w:r w:rsidR="00746F89">
        <w:t>,</w:t>
      </w:r>
      <w:r w:rsidR="007C4A46">
        <w:t xml:space="preserve"> </w:t>
      </w:r>
      <w:r w:rsidR="00746F89">
        <w:t xml:space="preserve">sampling at </w:t>
      </w:r>
      <w:r w:rsidR="00312359">
        <w:t xml:space="preserve">all </w:t>
      </w:r>
      <w:r w:rsidR="001C019E">
        <w:t xml:space="preserve">traditional </w:t>
      </w:r>
      <w:r w:rsidR="00482AE6">
        <w:t xml:space="preserve">inlet </w:t>
      </w:r>
      <w:r w:rsidR="00D17132">
        <w:t>sites</w:t>
      </w:r>
      <w:r w:rsidR="003A40A5">
        <w:t>,</w:t>
      </w:r>
      <w:r w:rsidR="00746F89">
        <w:t xml:space="preserve"> and </w:t>
      </w:r>
      <w:r w:rsidR="003F05F4">
        <w:t>sampling at</w:t>
      </w:r>
      <w:r w:rsidR="00592AEA">
        <w:t xml:space="preserve"> </w:t>
      </w:r>
      <w:r w:rsidR="00D17132">
        <w:t xml:space="preserve">one </w:t>
      </w:r>
      <w:r w:rsidR="00C53710">
        <w:t xml:space="preserve">exploratory </w:t>
      </w:r>
      <w:r w:rsidR="00D17132">
        <w:t>area</w:t>
      </w:r>
      <w:r w:rsidR="00746F89">
        <w:t xml:space="preserve">. </w:t>
      </w:r>
      <w:r>
        <w:rPr>
          <w:rFonts w:cs="Calibri"/>
        </w:rPr>
        <w:t xml:space="preserve">The random component </w:t>
      </w:r>
      <w:r w:rsidR="006539A5">
        <w:rPr>
          <w:rFonts w:cs="Calibri"/>
        </w:rPr>
        <w:t xml:space="preserve">included </w:t>
      </w:r>
      <w:proofErr w:type="spellStart"/>
      <w:r w:rsidR="006539A5">
        <w:rPr>
          <w:rFonts w:cs="Calibri"/>
        </w:rPr>
        <w:t>StRS</w:t>
      </w:r>
      <w:proofErr w:type="spellEnd"/>
      <w:r w:rsidR="006539A5">
        <w:rPr>
          <w:rFonts w:cs="Calibri"/>
        </w:rPr>
        <w:t xml:space="preserve"> sets at five depth-stratified areas</w:t>
      </w:r>
      <w:r>
        <w:rPr>
          <w:rFonts w:cs="Calibri"/>
        </w:rPr>
        <w:t xml:space="preserve"> and </w:t>
      </w:r>
      <w:r w:rsidR="00A07103">
        <w:rPr>
          <w:rFonts w:cs="Calibri"/>
        </w:rPr>
        <w:t>the traditional component included</w:t>
      </w:r>
      <w:r w:rsidR="006539A5">
        <w:rPr>
          <w:rFonts w:cs="Calibri"/>
        </w:rPr>
        <w:t xml:space="preserve"> </w:t>
      </w:r>
      <w:r w:rsidR="006539A5">
        <w:rPr>
          <w:rFonts w:ascii="TimesNewRomanPSMT" w:hAnsi="TimesNewRomanPSMT" w:cs="TimesNewRomanPSMT"/>
        </w:rPr>
        <w:t>standardized</w:t>
      </w:r>
      <w:r w:rsidR="006539A5">
        <w:rPr>
          <w:rFonts w:cs="Calibri"/>
        </w:rPr>
        <w:t xml:space="preserve"> sets </w:t>
      </w:r>
      <w:r w:rsidR="00A07103">
        <w:rPr>
          <w:rFonts w:cs="Calibri"/>
        </w:rPr>
        <w:t>at</w:t>
      </w:r>
      <w:r w:rsidR="00CF14EF">
        <w:rPr>
          <w:rFonts w:cs="Calibri"/>
        </w:rPr>
        <w:t xml:space="preserve"> </w:t>
      </w:r>
      <w:r w:rsidR="00D17132">
        <w:rPr>
          <w:rFonts w:ascii="TimesNewRomanPSMT" w:hAnsi="TimesNewRomanPSMT" w:cs="TimesNewRomanPSMT"/>
        </w:rPr>
        <w:t xml:space="preserve">four </w:t>
      </w:r>
      <w:r w:rsidR="006539A5">
        <w:rPr>
          <w:rFonts w:ascii="TimesNewRomanPSMT" w:hAnsi="TimesNewRomanPSMT" w:cs="TimesNewRomanPSMT"/>
        </w:rPr>
        <w:t xml:space="preserve">inlet </w:t>
      </w:r>
      <w:r w:rsidR="00D17132">
        <w:rPr>
          <w:rFonts w:ascii="TimesNewRomanPSMT" w:hAnsi="TimesNewRomanPSMT" w:cs="TimesNewRomanPSMT"/>
        </w:rPr>
        <w:t>localities on the mainland</w:t>
      </w:r>
      <w:r w:rsidR="006539A5">
        <w:rPr>
          <w:rFonts w:ascii="TimesNewRomanPSMT" w:hAnsi="TimesNewRomanPSMT" w:cs="TimesNewRomanPSMT"/>
        </w:rPr>
        <w:t xml:space="preserve">. </w:t>
      </w:r>
      <w:r w:rsidR="00DF3A37">
        <w:t>The</w:t>
      </w:r>
      <w:r w:rsidR="00D8738A">
        <w:t xml:space="preserve"> exploratory component </w:t>
      </w:r>
      <w:r w:rsidR="00562EDA">
        <w:t>included two</w:t>
      </w:r>
      <w:r w:rsidR="000E6737">
        <w:t xml:space="preserve"> </w:t>
      </w:r>
      <w:r w:rsidR="00DF3A37">
        <w:t xml:space="preserve">sets </w:t>
      </w:r>
      <w:r w:rsidR="00E36B4F">
        <w:t>in a northern Vancouver Island inlet</w:t>
      </w:r>
      <w:r w:rsidR="00A07103">
        <w:t xml:space="preserve"> to </w:t>
      </w:r>
      <w:r w:rsidR="00912713">
        <w:t>evaluate Sablefish</w:t>
      </w:r>
      <w:r w:rsidR="00C37CD2">
        <w:t xml:space="preserve"> density and/or size compositions</w:t>
      </w:r>
      <w:r w:rsidR="00D8738A">
        <w:t>.</w:t>
      </w:r>
      <w:r w:rsidR="00A07103">
        <w:t xml:space="preserve"> A benthic impact study was also initiated</w:t>
      </w:r>
      <w:r w:rsidR="00D17132">
        <w:t xml:space="preserve"> where </w:t>
      </w:r>
      <w:r w:rsidR="003454AA">
        <w:t>digital images</w:t>
      </w:r>
      <w:r w:rsidR="00A07103">
        <w:t xml:space="preserve"> </w:t>
      </w:r>
      <w:r w:rsidR="00D17132">
        <w:t xml:space="preserve">were collected </w:t>
      </w:r>
      <w:r w:rsidR="00A07103">
        <w:t xml:space="preserve">to </w:t>
      </w:r>
      <w:r w:rsidR="00C37CD2">
        <w:t>assess</w:t>
      </w:r>
      <w:r w:rsidR="00A07103">
        <w:t xml:space="preserve"> </w:t>
      </w:r>
      <w:r w:rsidR="003454AA">
        <w:t xml:space="preserve">the </w:t>
      </w:r>
      <w:r w:rsidR="00D17132">
        <w:t>impact of long</w:t>
      </w:r>
      <w:r w:rsidR="00A07103">
        <w:t xml:space="preserve">line </w:t>
      </w:r>
      <w:r w:rsidR="003454AA">
        <w:t>trap</w:t>
      </w:r>
      <w:r w:rsidR="00A07103">
        <w:t xml:space="preserve"> gear on the benthic habitat. </w:t>
      </w:r>
      <w:r w:rsidR="003A40A5">
        <w:t xml:space="preserve">In this </w:t>
      </w:r>
      <w:r w:rsidR="00D17132">
        <w:t>study</w:t>
      </w:r>
      <w:r w:rsidR="007F0709">
        <w:t>, bottom</w:t>
      </w:r>
      <w:r w:rsidR="007D1BF1">
        <w:rPr>
          <w:rFonts w:cs="Calibri"/>
        </w:rPr>
        <w:t xml:space="preserve"> contact sensors and video cameras </w:t>
      </w:r>
      <w:r w:rsidR="003A40A5">
        <w:rPr>
          <w:rFonts w:cs="Calibri"/>
        </w:rPr>
        <w:t xml:space="preserve">were also used to </w:t>
      </w:r>
      <w:r w:rsidR="00234C25">
        <w:rPr>
          <w:rFonts w:cs="Calibri"/>
        </w:rPr>
        <w:t>d</w:t>
      </w:r>
      <w:r w:rsidR="00A07103">
        <w:rPr>
          <w:rFonts w:cs="Calibri"/>
        </w:rPr>
        <w:t>irectly</w:t>
      </w:r>
      <w:r w:rsidR="000F1D0A">
        <w:rPr>
          <w:rFonts w:cs="Calibri"/>
        </w:rPr>
        <w:t xml:space="preserve"> to survey trap</w:t>
      </w:r>
      <w:r w:rsidR="00A07103">
        <w:rPr>
          <w:rFonts w:cs="Calibri"/>
        </w:rPr>
        <w:t xml:space="preserve"> gear </w:t>
      </w:r>
      <w:r w:rsidR="000730B5">
        <w:rPr>
          <w:rFonts w:cs="Calibri"/>
        </w:rPr>
        <w:t xml:space="preserve">at </w:t>
      </w:r>
      <w:r w:rsidR="00A07103">
        <w:rPr>
          <w:rFonts w:cs="Calibri"/>
        </w:rPr>
        <w:t>pre-</w:t>
      </w:r>
      <w:r w:rsidR="007D1BF1">
        <w:rPr>
          <w:rFonts w:cs="Calibri"/>
        </w:rPr>
        <w:t>select</w:t>
      </w:r>
      <w:r w:rsidR="008B65CF">
        <w:rPr>
          <w:rFonts w:cs="Calibri"/>
        </w:rPr>
        <w:t>ed</w:t>
      </w:r>
      <w:r w:rsidR="007D1BF1">
        <w:rPr>
          <w:rFonts w:cs="Calibri"/>
        </w:rPr>
        <w:t xml:space="preserve"> sites.</w:t>
      </w:r>
    </w:p>
    <w:p w:rsidR="00D8738A" w:rsidRDefault="00D8738A" w:rsidP="00D8738A"/>
    <w:p w:rsidR="000A3009" w:rsidRDefault="00562EDA" w:rsidP="00FB5E60">
      <w:r>
        <w:t xml:space="preserve">As in previous surveys, biological sampling </w:t>
      </w:r>
      <w:r w:rsidR="00234C25">
        <w:t xml:space="preserve">for </w:t>
      </w:r>
      <w:r w:rsidR="003A40A5">
        <w:t xml:space="preserve">Sablefish </w:t>
      </w:r>
      <w:r>
        <w:t xml:space="preserve">included length, </w:t>
      </w:r>
      <w:r w:rsidR="001B65B3">
        <w:t xml:space="preserve">weight, </w:t>
      </w:r>
      <w:r>
        <w:t>sex, maturity and age.</w:t>
      </w:r>
      <w:r w:rsidR="000E6737">
        <w:t xml:space="preserve"> Sable</w:t>
      </w:r>
      <w:r w:rsidR="009E574E">
        <w:t>f</w:t>
      </w:r>
      <w:r>
        <w:t xml:space="preserve">ish were systematically randomly sampled from every third </w:t>
      </w:r>
      <w:r w:rsidR="00C17947">
        <w:t xml:space="preserve">trap </w:t>
      </w:r>
      <w:r w:rsidR="009E574E">
        <w:t>at</w:t>
      </w:r>
      <w:r>
        <w:t xml:space="preserve"> </w:t>
      </w:r>
      <w:proofErr w:type="spellStart"/>
      <w:r>
        <w:t>StRS</w:t>
      </w:r>
      <w:proofErr w:type="spellEnd"/>
      <w:r>
        <w:t xml:space="preserve"> stations</w:t>
      </w:r>
      <w:r w:rsidR="005C4B91">
        <w:t>,</w:t>
      </w:r>
      <w:r>
        <w:t xml:space="preserve"> </w:t>
      </w:r>
      <w:r w:rsidR="00234C25">
        <w:t xml:space="preserve">collecting </w:t>
      </w:r>
      <w:r w:rsidR="009E574E">
        <w:t>a</w:t>
      </w:r>
      <w:r>
        <w:t xml:space="preserve"> maximum sample size of 50 </w:t>
      </w:r>
      <w:r w:rsidR="00D14096">
        <w:t>S</w:t>
      </w:r>
      <w:r>
        <w:t>ablefish. Sablefish samples were collected from every-other trap on traditional sets to gain a sample size of 50-75 fish.</w:t>
      </w:r>
      <w:r w:rsidR="005F3318">
        <w:t xml:space="preserve">  Biological samples were collected from </w:t>
      </w:r>
      <w:r w:rsidR="00BA7E99">
        <w:t>one third</w:t>
      </w:r>
      <w:r w:rsidR="005F3318">
        <w:t xml:space="preserve"> of all </w:t>
      </w:r>
      <w:r w:rsidR="001B65B3">
        <w:t>exploratory traps</w:t>
      </w:r>
      <w:r w:rsidR="005F3318">
        <w:t>.</w:t>
      </w:r>
      <w:r w:rsidR="001B65B3">
        <w:t xml:space="preserve">  </w:t>
      </w:r>
      <w:r w:rsidR="000A3009">
        <w:t xml:space="preserve">Biological samples (length, sex) </w:t>
      </w:r>
      <w:r w:rsidR="001B65B3">
        <w:t xml:space="preserve">of </w:t>
      </w:r>
      <w:r w:rsidR="00CE70AA">
        <w:t>all non-</w:t>
      </w:r>
      <w:r w:rsidR="00DF73CD">
        <w:t xml:space="preserve">Sablefish </w:t>
      </w:r>
      <w:r w:rsidR="00CE70AA">
        <w:t>species were</w:t>
      </w:r>
      <w:r w:rsidR="001B65B3">
        <w:t xml:space="preserve"> </w:t>
      </w:r>
      <w:r w:rsidR="000A3009">
        <w:t xml:space="preserve">taken from </w:t>
      </w:r>
      <w:r w:rsidR="00234C25">
        <w:t xml:space="preserve">catch in </w:t>
      </w:r>
      <w:r w:rsidR="000A3009">
        <w:t xml:space="preserve">all traps.  </w:t>
      </w:r>
      <w:r w:rsidR="0053545B">
        <w:t xml:space="preserve">In addition, </w:t>
      </w:r>
      <w:proofErr w:type="spellStart"/>
      <w:r w:rsidR="000A3009">
        <w:t>Rougheye</w:t>
      </w:r>
      <w:proofErr w:type="spellEnd"/>
      <w:r w:rsidR="00D14096">
        <w:t>/</w:t>
      </w:r>
      <w:proofErr w:type="spellStart"/>
      <w:r w:rsidR="00D14096">
        <w:t>B</w:t>
      </w:r>
      <w:r w:rsidR="004D67BB">
        <w:t>lackspotted</w:t>
      </w:r>
      <w:proofErr w:type="spellEnd"/>
      <w:r w:rsidR="00D14096">
        <w:t xml:space="preserve"> R</w:t>
      </w:r>
      <w:r w:rsidR="000A3009">
        <w:t xml:space="preserve">ockfish </w:t>
      </w:r>
      <w:r w:rsidR="0053545B">
        <w:t xml:space="preserve">samples included length, weight, sex, maturity, </w:t>
      </w:r>
      <w:r w:rsidR="000A3009">
        <w:t>ages an</w:t>
      </w:r>
      <w:r w:rsidR="0053545B">
        <w:t>d genetic samples</w:t>
      </w:r>
      <w:r w:rsidR="000A3009">
        <w:t xml:space="preserve"> from all catch.</w:t>
      </w:r>
    </w:p>
    <w:p w:rsidR="00B052A2" w:rsidRDefault="00B052A2" w:rsidP="00FB5E60"/>
    <w:p w:rsidR="00562EDA" w:rsidRDefault="00F24BCE" w:rsidP="001729FD">
      <w:r>
        <w:t xml:space="preserve">A </w:t>
      </w:r>
      <w:r w:rsidR="00B668DF">
        <w:t xml:space="preserve">Sablefish </w:t>
      </w:r>
      <w:r w:rsidR="001729FD">
        <w:t xml:space="preserve">tag and release study </w:t>
      </w:r>
      <w:r w:rsidR="002B5675">
        <w:t>has</w:t>
      </w:r>
      <w:r>
        <w:t xml:space="preserve"> </w:t>
      </w:r>
      <w:r w:rsidR="002B5675">
        <w:t xml:space="preserve">been </w:t>
      </w:r>
      <w:r>
        <w:t xml:space="preserve">conducted annually </w:t>
      </w:r>
      <w:r w:rsidR="002B5675">
        <w:t xml:space="preserve">since 1991 </w:t>
      </w:r>
      <w:r>
        <w:t xml:space="preserve">and was </w:t>
      </w:r>
      <w:r w:rsidR="001729FD">
        <w:t>continued in 2012</w:t>
      </w:r>
      <w:r>
        <w:t>.</w:t>
      </w:r>
      <w:r w:rsidR="00D14096">
        <w:t xml:space="preserve"> Sablefish were selected </w:t>
      </w:r>
      <w:r w:rsidR="00B668DF">
        <w:t xml:space="preserve">randomly </w:t>
      </w:r>
      <w:r w:rsidR="00D14096">
        <w:t xml:space="preserve">for tag and release from every third trap at </w:t>
      </w:r>
      <w:proofErr w:type="spellStart"/>
      <w:r w:rsidR="00D14096">
        <w:t>StRS</w:t>
      </w:r>
      <w:proofErr w:type="spellEnd"/>
      <w:r w:rsidR="00D14096">
        <w:t xml:space="preserve"> sites and </w:t>
      </w:r>
      <w:r w:rsidR="00B668DF">
        <w:t xml:space="preserve">from </w:t>
      </w:r>
      <w:r w:rsidR="00D14096">
        <w:t xml:space="preserve">every second trap at the traditional inlet localities. </w:t>
      </w:r>
      <w:r>
        <w:t xml:space="preserve">Additionally, </w:t>
      </w:r>
      <w:r w:rsidR="001729FD">
        <w:t xml:space="preserve">a cooperative tag and release study </w:t>
      </w:r>
      <w:r w:rsidR="00D14096">
        <w:t xml:space="preserve">for Spiny Dogfish </w:t>
      </w:r>
      <w:r w:rsidR="001729FD">
        <w:t xml:space="preserve">with Auke Bay Laboratories (NMFS) was </w:t>
      </w:r>
      <w:r w:rsidR="001835EA">
        <w:t>conducted</w:t>
      </w:r>
      <w:r w:rsidR="001729FD">
        <w:t>.</w:t>
      </w:r>
      <w:r w:rsidR="00D14096">
        <w:t xml:space="preserve"> </w:t>
      </w:r>
      <w:r w:rsidR="00032230">
        <w:t xml:space="preserve">Only </w:t>
      </w:r>
      <w:r w:rsidR="00D14096">
        <w:t>S</w:t>
      </w:r>
      <w:r w:rsidR="001729FD">
        <w:t>piny</w:t>
      </w:r>
      <w:r w:rsidR="00D14096">
        <w:t xml:space="preserve"> D</w:t>
      </w:r>
      <w:r w:rsidR="001729FD" w:rsidRPr="00E66F27">
        <w:t>ogfish</w:t>
      </w:r>
      <w:r w:rsidR="001729FD">
        <w:t xml:space="preserve"> with a pre-caudal length greater than seventy centimetres </w:t>
      </w:r>
      <w:r w:rsidR="001729FD" w:rsidRPr="00E66F27">
        <w:t xml:space="preserve">were tagged with </w:t>
      </w:r>
      <w:r w:rsidR="00C2287C">
        <w:t>pop</w:t>
      </w:r>
      <w:r w:rsidR="001729FD" w:rsidRPr="00E66F27">
        <w:t>-off satellite tags</w:t>
      </w:r>
      <w:r w:rsidR="001729FD">
        <w:t xml:space="preserve"> </w:t>
      </w:r>
      <w:r w:rsidR="00D14096">
        <w:t xml:space="preserve">to </w:t>
      </w:r>
      <w:r w:rsidR="00FD4B2F">
        <w:t xml:space="preserve">collect location information to </w:t>
      </w:r>
      <w:r w:rsidR="00D14096">
        <w:t xml:space="preserve">inform stock </w:t>
      </w:r>
      <w:r w:rsidR="001729FD">
        <w:t xml:space="preserve">movement </w:t>
      </w:r>
      <w:r w:rsidR="00D14096">
        <w:t>patterns</w:t>
      </w:r>
      <w:r w:rsidR="001729FD">
        <w:t xml:space="preserve">.   </w:t>
      </w:r>
    </w:p>
    <w:p w:rsidR="001729FD" w:rsidRDefault="001729FD" w:rsidP="001729FD"/>
    <w:p w:rsidR="00C06A4A" w:rsidRDefault="00FD4B2F" w:rsidP="00182779">
      <w:r>
        <w:t xml:space="preserve">In total, </w:t>
      </w:r>
      <w:r w:rsidR="00FB5E60">
        <w:t>23,060 Sablefish</w:t>
      </w:r>
      <w:r>
        <w:t xml:space="preserve"> were caught</w:t>
      </w:r>
      <w:r w:rsidR="00215287">
        <w:t>,</w:t>
      </w:r>
      <w:r>
        <w:t xml:space="preserve"> of which </w:t>
      </w:r>
      <w:r w:rsidR="00FB5E60">
        <w:t>8,574 were tagged and released</w:t>
      </w:r>
      <w:r w:rsidRPr="00FD4B2F">
        <w:t xml:space="preserve"> </w:t>
      </w:r>
      <w:r>
        <w:t>and 5,683 were used for biological samples</w:t>
      </w:r>
      <w:r w:rsidR="006B24DD">
        <w:t>,</w:t>
      </w:r>
      <w:r w:rsidR="00E730FB">
        <w:t xml:space="preserve"> with the remainder being released</w:t>
      </w:r>
      <w:r>
        <w:t xml:space="preserve">. </w:t>
      </w:r>
      <w:r w:rsidR="00B64BDD">
        <w:t xml:space="preserve">There were </w:t>
      </w:r>
      <w:r w:rsidR="00FB5E60">
        <w:t>15</w:t>
      </w:r>
      <w:r w:rsidR="00FB5E60" w:rsidRPr="004C70DB">
        <w:t xml:space="preserve">1 </w:t>
      </w:r>
      <w:r w:rsidR="00B64BDD">
        <w:t xml:space="preserve">tagged fish recaptured that were </w:t>
      </w:r>
      <w:r w:rsidR="00092E01">
        <w:t xml:space="preserve">fitted </w:t>
      </w:r>
      <w:r w:rsidR="00B64BDD">
        <w:t>with a new tag and</w:t>
      </w:r>
      <w:r w:rsidR="00215287">
        <w:t xml:space="preserve"> were</w:t>
      </w:r>
      <w:r w:rsidR="00B64BDD">
        <w:t xml:space="preserve"> </w:t>
      </w:r>
      <w:r w:rsidR="00FB5E60" w:rsidRPr="004C70DB">
        <w:t>re</w:t>
      </w:r>
      <w:r w:rsidR="00FB5E60">
        <w:t>-relea</w:t>
      </w:r>
      <w:r w:rsidR="00B64BDD">
        <w:t>sed</w:t>
      </w:r>
      <w:r w:rsidR="00215287">
        <w:t>,</w:t>
      </w:r>
      <w:r w:rsidR="00B64BDD">
        <w:t xml:space="preserve"> and </w:t>
      </w:r>
      <w:r w:rsidR="00F8449C">
        <w:t>one</w:t>
      </w:r>
      <w:r w:rsidR="00FB5E60" w:rsidRPr="004C70DB">
        <w:t xml:space="preserve"> </w:t>
      </w:r>
      <w:r w:rsidR="00B64BDD">
        <w:t xml:space="preserve">previously </w:t>
      </w:r>
      <w:r w:rsidR="00FB5E60">
        <w:t xml:space="preserve">tagged fish </w:t>
      </w:r>
      <w:r w:rsidR="00092E01">
        <w:t xml:space="preserve">that </w:t>
      </w:r>
      <w:r w:rsidR="00FB5E60">
        <w:t xml:space="preserve">was retained </w:t>
      </w:r>
      <w:r w:rsidR="00B64BDD">
        <w:t>for biological sampling</w:t>
      </w:r>
      <w:r w:rsidR="00FB5E60">
        <w:t>.</w:t>
      </w:r>
      <w:r w:rsidR="00D97863">
        <w:t xml:space="preserve">  </w:t>
      </w:r>
    </w:p>
    <w:p w:rsidR="00776FC3" w:rsidRDefault="00776FC3" w:rsidP="00182779"/>
    <w:p w:rsidR="00776FC3" w:rsidRDefault="00776FC3" w:rsidP="00776FC3">
      <w:r>
        <w:lastRenderedPageBreak/>
        <w:t>Other than Sablefish, s</w:t>
      </w:r>
      <w:r w:rsidR="00C06A4A" w:rsidRPr="00D301D2">
        <w:t xml:space="preserve">ixty-four </w:t>
      </w:r>
      <w:r w:rsidR="00C06A4A" w:rsidRPr="00D301D2">
        <w:rPr>
          <w:lang w:val="en-GB"/>
        </w:rPr>
        <w:t>taxonomic groups were represented in the catches</w:t>
      </w:r>
      <w:r w:rsidR="00C06A4A" w:rsidRPr="00D301D2">
        <w:t xml:space="preserve"> during the </w:t>
      </w:r>
      <w:proofErr w:type="spellStart"/>
      <w:proofErr w:type="gramStart"/>
      <w:r w:rsidR="00C06A4A" w:rsidRPr="00D301D2">
        <w:t>StRS</w:t>
      </w:r>
      <w:proofErr w:type="spellEnd"/>
      <w:r w:rsidR="00C06A4A" w:rsidRPr="00D301D2">
        <w:t xml:space="preserve">  (</w:t>
      </w:r>
      <w:proofErr w:type="gramEnd"/>
      <w:r w:rsidR="00C06A4A" w:rsidRPr="00D301D2">
        <w:t>Type 3 tagging) sets</w:t>
      </w:r>
      <w:r w:rsidR="00AB5E87">
        <w:t>.</w:t>
      </w:r>
      <w:r w:rsidR="00AB5E87" w:rsidRPr="00AB5E87">
        <w:t xml:space="preserve"> </w:t>
      </w:r>
      <w:r w:rsidR="00AB5E87" w:rsidRPr="00D301D2">
        <w:t xml:space="preserve">Twenty-nine taxonomic groups were represented in the catches from traditional standardized sets conducted at mainland inlet localities </w:t>
      </w:r>
      <w:r w:rsidR="00D24452">
        <w:t xml:space="preserve">and </w:t>
      </w:r>
      <w:r w:rsidR="00D24452" w:rsidRPr="00AB5E87">
        <w:rPr>
          <w:lang w:val="en-GB"/>
        </w:rPr>
        <w:t>two</w:t>
      </w:r>
      <w:r w:rsidRPr="00D301D2">
        <w:rPr>
          <w:lang w:val="en-GB"/>
        </w:rPr>
        <w:t xml:space="preserve"> </w:t>
      </w:r>
      <w:r w:rsidR="00AB5E87" w:rsidRPr="00D301D2">
        <w:rPr>
          <w:lang w:val="en-GB"/>
        </w:rPr>
        <w:t>taxonomic groups were represented in the catches at the exploratory sites</w:t>
      </w:r>
      <w:r>
        <w:rPr>
          <w:lang w:val="en-GB"/>
        </w:rPr>
        <w:t>.</w:t>
      </w:r>
      <w:r w:rsidR="00D24452">
        <w:rPr>
          <w:lang w:val="en-GB"/>
        </w:rPr>
        <w:t xml:space="preserve">  </w:t>
      </w:r>
      <w:r>
        <w:t xml:space="preserve">Over 13,790 biological samples were collected from </w:t>
      </w:r>
      <w:r w:rsidR="00215287">
        <w:t>non-Sablefish</w:t>
      </w:r>
      <w:r>
        <w:t xml:space="preserve"> species </w:t>
      </w:r>
      <w:r w:rsidR="0041720C">
        <w:t xml:space="preserve">in </w:t>
      </w:r>
      <w:r>
        <w:t xml:space="preserve">38 taxonomic groups. A total of 395 genetic samples were collected from the </w:t>
      </w:r>
      <w:proofErr w:type="spellStart"/>
      <w:r>
        <w:t>Rougheye</w:t>
      </w:r>
      <w:proofErr w:type="spellEnd"/>
      <w:r>
        <w:t>/</w:t>
      </w:r>
      <w:proofErr w:type="spellStart"/>
      <w:r>
        <w:t>Blackspotted</w:t>
      </w:r>
      <w:proofErr w:type="spellEnd"/>
      <w:r>
        <w:t xml:space="preserve"> rockfish complex.  </w:t>
      </w:r>
    </w:p>
    <w:p w:rsidR="00FB5E60" w:rsidRDefault="00FB5E60" w:rsidP="00D8738A"/>
    <w:p w:rsidR="00E76726" w:rsidRDefault="000A3C40" w:rsidP="00F436CF">
      <w:r>
        <w:t>Catch rates are an import</w:t>
      </w:r>
      <w:r w:rsidR="005771CA">
        <w:t>ant product from this survey that</w:t>
      </w:r>
      <w:r w:rsidR="00797A1F">
        <w:t xml:space="preserve"> can be used to </w:t>
      </w:r>
      <w:r w:rsidR="007D3D6D">
        <w:t>infer population</w:t>
      </w:r>
      <w:r>
        <w:t xml:space="preserve"> trends</w:t>
      </w:r>
      <w:r w:rsidR="005771CA">
        <w:t>, which</w:t>
      </w:r>
      <w:r>
        <w:t xml:space="preserve"> </w:t>
      </w:r>
      <w:r w:rsidR="007D3D6D">
        <w:t>are critical</w:t>
      </w:r>
      <w:r>
        <w:t xml:space="preserve"> data element</w:t>
      </w:r>
      <w:r w:rsidR="00797A1F">
        <w:t>s</w:t>
      </w:r>
      <w:r>
        <w:t xml:space="preserve"> use</w:t>
      </w:r>
      <w:r w:rsidR="00797A1F">
        <w:t>d</w:t>
      </w:r>
      <w:r>
        <w:t xml:space="preserve"> in stock </w:t>
      </w:r>
      <w:r w:rsidR="007D3D6D">
        <w:t>assessment</w:t>
      </w:r>
      <w:r w:rsidR="007D3D6D">
        <w:rPr>
          <w:rStyle w:val="CommentReference"/>
          <w:lang w:val="en-US" w:eastAsia="en-US"/>
        </w:rPr>
        <w:t>.</w:t>
      </w:r>
      <w:r w:rsidR="007D3D6D">
        <w:t xml:space="preserve">  Catch</w:t>
      </w:r>
      <w:r w:rsidR="00BB63DD">
        <w:t xml:space="preserve"> rates </w:t>
      </w:r>
      <w:r w:rsidR="00B87D82">
        <w:t xml:space="preserve">from </w:t>
      </w:r>
      <w:r w:rsidR="00D8738A">
        <w:t xml:space="preserve">stratified random </w:t>
      </w:r>
      <w:r w:rsidR="00B87D82">
        <w:t xml:space="preserve">sets </w:t>
      </w:r>
      <w:r w:rsidR="00D8738A">
        <w:t>in the shallow depth stratum have shown a gradual decline from</w:t>
      </w:r>
      <w:r w:rsidR="00C37CD2">
        <w:t xml:space="preserve"> 2003 to 2009</w:t>
      </w:r>
      <w:r w:rsidR="00DF73CD">
        <w:t>,</w:t>
      </w:r>
      <w:r w:rsidR="00C37CD2">
        <w:t xml:space="preserve"> increasing</w:t>
      </w:r>
      <w:r w:rsidR="00D8738A">
        <w:t xml:space="preserve"> in 2010 and 2011</w:t>
      </w:r>
      <w:r w:rsidR="00C37CD2">
        <w:t xml:space="preserve"> and decreasing</w:t>
      </w:r>
      <w:r w:rsidR="000449BB">
        <w:t xml:space="preserve"> in 2012</w:t>
      </w:r>
      <w:r w:rsidR="00BA3287">
        <w:t>.</w:t>
      </w:r>
      <w:r>
        <w:t xml:space="preserve"> </w:t>
      </w:r>
      <w:r w:rsidR="00BA3287">
        <w:t>C</w:t>
      </w:r>
      <w:r w:rsidR="00D8738A">
        <w:t>atch rates in the middle depth stratum decline</w:t>
      </w:r>
      <w:r w:rsidR="002A659C">
        <w:t>d</w:t>
      </w:r>
      <w:r w:rsidR="00D8738A">
        <w:t xml:space="preserve"> </w:t>
      </w:r>
      <w:r>
        <w:t xml:space="preserve">between 2003 </w:t>
      </w:r>
      <w:r w:rsidR="005771CA">
        <w:t>and</w:t>
      </w:r>
      <w:r w:rsidR="002A659C">
        <w:t xml:space="preserve"> 2010,</w:t>
      </w:r>
      <w:r w:rsidR="00D8738A">
        <w:t xml:space="preserve"> increase</w:t>
      </w:r>
      <w:r w:rsidR="002A659C">
        <w:t>d</w:t>
      </w:r>
      <w:r w:rsidR="00D8738A">
        <w:t xml:space="preserve"> in 2011</w:t>
      </w:r>
      <w:r w:rsidR="00797A1F">
        <w:t>, and</w:t>
      </w:r>
      <w:r w:rsidR="000449BB">
        <w:t xml:space="preserve"> decrease</w:t>
      </w:r>
      <w:r w:rsidR="00797A1F">
        <w:t>d</w:t>
      </w:r>
      <w:r w:rsidR="000449BB">
        <w:t xml:space="preserve"> in 2012</w:t>
      </w:r>
      <w:r w:rsidR="00BA3287">
        <w:t>. C</w:t>
      </w:r>
      <w:r>
        <w:t xml:space="preserve">atch rates </w:t>
      </w:r>
      <w:r w:rsidR="00797A1F">
        <w:t xml:space="preserve">from </w:t>
      </w:r>
      <w:r>
        <w:t xml:space="preserve">the </w:t>
      </w:r>
      <w:r w:rsidR="00D8738A">
        <w:t>deep depth stra</w:t>
      </w:r>
      <w:r w:rsidR="005771CA">
        <w:t>tum in</w:t>
      </w:r>
      <w:r w:rsidR="002A659C">
        <w:t>creased between 2003 and</w:t>
      </w:r>
      <w:r w:rsidR="005771CA">
        <w:t xml:space="preserve"> </w:t>
      </w:r>
      <w:r w:rsidR="003F458A">
        <w:t>2006,</w:t>
      </w:r>
      <w:r w:rsidR="005771CA">
        <w:t xml:space="preserve"> </w:t>
      </w:r>
      <w:r w:rsidR="00DF73CD">
        <w:t xml:space="preserve">were </w:t>
      </w:r>
      <w:r w:rsidR="005771CA">
        <w:t xml:space="preserve">variable in the preceding three years and </w:t>
      </w:r>
      <w:r w:rsidR="00BA3287">
        <w:t>increase</w:t>
      </w:r>
      <w:r w:rsidR="005771CA">
        <w:t>d</w:t>
      </w:r>
      <w:r w:rsidR="00BA3287">
        <w:t xml:space="preserve"> </w:t>
      </w:r>
      <w:r w:rsidR="00D8738A">
        <w:t xml:space="preserve">in </w:t>
      </w:r>
      <w:r w:rsidR="005771CA">
        <w:t xml:space="preserve">both </w:t>
      </w:r>
      <w:r w:rsidR="00D8738A">
        <w:t>2010 and 201</w:t>
      </w:r>
      <w:r w:rsidR="002A659C">
        <w:t xml:space="preserve">1 and </w:t>
      </w:r>
      <w:r w:rsidR="00DF73CD">
        <w:t xml:space="preserve">decreased </w:t>
      </w:r>
      <w:r w:rsidR="002A659C">
        <w:t>again in 2012</w:t>
      </w:r>
      <w:r w:rsidR="001C6BD4">
        <w:t>.</w:t>
      </w:r>
      <w:r w:rsidR="00F436CF">
        <w:t xml:space="preserve"> </w:t>
      </w:r>
      <w:r w:rsidR="002A659C">
        <w:t>Between</w:t>
      </w:r>
      <w:r w:rsidR="00DB48D6">
        <w:t xml:space="preserve"> </w:t>
      </w:r>
      <w:r w:rsidR="009B6339">
        <w:t>200</w:t>
      </w:r>
      <w:r w:rsidR="00DB48D6">
        <w:t>8</w:t>
      </w:r>
      <w:r w:rsidR="009B6339">
        <w:t xml:space="preserve"> </w:t>
      </w:r>
      <w:r w:rsidR="002A659C">
        <w:t>and</w:t>
      </w:r>
      <w:r w:rsidR="009B6339">
        <w:t xml:space="preserve"> 201</w:t>
      </w:r>
      <w:r w:rsidR="00DB48D6">
        <w:t>1</w:t>
      </w:r>
      <w:r w:rsidR="00E76726">
        <w:t>, traditional standardized sets at mainland inlet locations showed a steady increase in catch rates</w:t>
      </w:r>
      <w:r w:rsidR="002A659C">
        <w:t xml:space="preserve"> and i</w:t>
      </w:r>
      <w:r w:rsidR="00DB48D6">
        <w:t xml:space="preserve">n 2012, the catch rate dropped to </w:t>
      </w:r>
      <w:r w:rsidR="00FB5E60">
        <w:t xml:space="preserve">2010 </w:t>
      </w:r>
      <w:r w:rsidR="00DB48D6">
        <w:t>levels.</w:t>
      </w:r>
    </w:p>
    <w:p w:rsidR="00D8738A" w:rsidRDefault="00D8738A" w:rsidP="00D8738A"/>
    <w:p w:rsidR="00D8738A" w:rsidRDefault="00D8738A" w:rsidP="00D8738A">
      <w:pPr>
        <w:rPr>
          <w:rFonts w:cs="Calibri"/>
          <w:b/>
        </w:rPr>
      </w:pPr>
    </w:p>
    <w:p w:rsidR="00D8738A" w:rsidRDefault="00D8738A" w:rsidP="00D8738A">
      <w:pPr>
        <w:rPr>
          <w:rFonts w:cs="Calibri"/>
          <w:b/>
        </w:rPr>
      </w:pPr>
    </w:p>
    <w:p w:rsidR="00D8738A" w:rsidRDefault="00D8738A" w:rsidP="00710599">
      <w:pPr>
        <w:ind w:firstLine="0"/>
        <w:rPr>
          <w:rFonts w:cs="Calibri"/>
          <w:b/>
        </w:rPr>
      </w:pPr>
    </w:p>
    <w:p w:rsidR="00D8738A" w:rsidRDefault="00D8738A" w:rsidP="00D8738A">
      <w:pPr>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D8738A" w:rsidRPr="00BB178F" w:rsidRDefault="00D8738A" w:rsidP="00BB178F">
      <w:pPr>
        <w:pStyle w:val="Caption"/>
        <w:rPr>
          <w:b/>
        </w:rPr>
      </w:pPr>
      <w:bookmarkStart w:id="38" w:name="_Toc370203163"/>
      <w:r w:rsidRPr="00BB178F">
        <w:rPr>
          <w:b/>
        </w:rPr>
        <w:lastRenderedPageBreak/>
        <w:t>RESUM</w:t>
      </w:r>
      <w:r w:rsidRPr="00BB178F">
        <w:rPr>
          <w:b/>
          <w:lang w:val="en"/>
        </w:rPr>
        <w:t>É</w:t>
      </w:r>
      <w:bookmarkEnd w:id="38"/>
    </w:p>
    <w:p w:rsidR="00D8738A" w:rsidRDefault="00D8738A" w:rsidP="00D8738A">
      <w:pPr>
        <w:rPr>
          <w:rFonts w:cs="Calibri"/>
          <w:b/>
        </w:rPr>
      </w:pPr>
    </w:p>
    <w:p w:rsidR="00D8738A" w:rsidRPr="001D4ABA" w:rsidRDefault="00D8738A" w:rsidP="00D8738A">
      <w:pPr>
        <w:ind w:left="540" w:hanging="540"/>
      </w:pPr>
      <w:r>
        <w:t>Lacko</w:t>
      </w:r>
      <w:r w:rsidRPr="001D4ABA">
        <w:t xml:space="preserve">, </w:t>
      </w:r>
      <w:r>
        <w:t xml:space="preserve">L.C., </w:t>
      </w:r>
      <w:r w:rsidRPr="001D4ABA">
        <w:t>Kronlund,</w:t>
      </w:r>
      <w:r>
        <w:t xml:space="preserve"> </w:t>
      </w:r>
      <w:r w:rsidRPr="001D4ABA">
        <w:t xml:space="preserve">A.R. </w:t>
      </w:r>
      <w:r>
        <w:t>and Wyeth, M. 201</w:t>
      </w:r>
      <w:r w:rsidR="00E23AA3">
        <w:t>6</w:t>
      </w:r>
      <w:r w:rsidRPr="001D4ABA">
        <w:t xml:space="preserve">. </w:t>
      </w:r>
      <w:proofErr w:type="gramStart"/>
      <w:r w:rsidRPr="001D4ABA">
        <w:t xml:space="preserve">Summary of the </w:t>
      </w:r>
      <w:r>
        <w:t xml:space="preserve">2008, 2009, 2010 and 2011 British Columbia </w:t>
      </w:r>
      <w:r w:rsidR="006F733D">
        <w:t>Sablefish</w:t>
      </w:r>
      <w:r w:rsidRPr="001D4ABA">
        <w:t xml:space="preserve"> (</w:t>
      </w:r>
      <w:proofErr w:type="spellStart"/>
      <w:r w:rsidRPr="001D4ABA">
        <w:rPr>
          <w:i/>
        </w:rPr>
        <w:t>Anoplopoma</w:t>
      </w:r>
      <w:proofErr w:type="spellEnd"/>
      <w:r w:rsidRPr="001D4ABA">
        <w:rPr>
          <w:i/>
        </w:rPr>
        <w:t xml:space="preserve"> fimbria</w:t>
      </w:r>
      <w:r>
        <w:t xml:space="preserve">) </w:t>
      </w:r>
      <w:r w:rsidR="008518EA">
        <w:t>Research and Assessment Survey</w:t>
      </w:r>
      <w:r w:rsidRPr="001D4ABA">
        <w:t>.</w:t>
      </w:r>
      <w:proofErr w:type="gramEnd"/>
      <w:r w:rsidRPr="001D4ABA">
        <w:t xml:space="preserve"> </w:t>
      </w:r>
      <w:proofErr w:type="gramStart"/>
      <w:r w:rsidRPr="001D4ABA">
        <w:t xml:space="preserve">Can. </w:t>
      </w:r>
      <w:r>
        <w:t>Tech.</w:t>
      </w:r>
      <w:r w:rsidRPr="001D4ABA">
        <w:t xml:space="preserve"> Rep. Fish.</w:t>
      </w:r>
      <w:proofErr w:type="gramEnd"/>
      <w:r w:rsidRPr="001D4ABA">
        <w:t xml:space="preserve"> </w:t>
      </w:r>
      <w:proofErr w:type="spellStart"/>
      <w:proofErr w:type="gramStart"/>
      <w:r w:rsidRPr="001D4ABA">
        <w:t>Aquat</w:t>
      </w:r>
      <w:proofErr w:type="spellEnd"/>
      <w:r w:rsidRPr="001D4ABA">
        <w:t>.</w:t>
      </w:r>
      <w:proofErr w:type="gramEnd"/>
      <w:r w:rsidRPr="001D4ABA">
        <w:t xml:space="preserve"> Sci.</w:t>
      </w:r>
      <w:r>
        <w:t xml:space="preserve"> XXXX: xx + xxx </w:t>
      </w:r>
      <w:r w:rsidRPr="001D4ABA">
        <w:t>p.</w:t>
      </w:r>
    </w:p>
    <w:p w:rsidR="00D8738A" w:rsidRDefault="00D8738A" w:rsidP="00D8738A">
      <w:pPr>
        <w:rPr>
          <w:rFonts w:cs="Calibri"/>
          <w:b/>
        </w:rPr>
      </w:pPr>
    </w:p>
    <w:p w:rsidR="00D8738A" w:rsidRPr="000F75B7" w:rsidRDefault="00D8738A" w:rsidP="00D8738A">
      <w:pPr>
        <w:rPr>
          <w:rFonts w:cs="Calibri"/>
        </w:rPr>
      </w:pPr>
      <w:r w:rsidRPr="000F75B7">
        <w:rPr>
          <w:rFonts w:cs="Calibri"/>
        </w:rPr>
        <w:t>Ce document…….</w:t>
      </w: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8C6D0A" w:rsidRDefault="008C6D0A" w:rsidP="00D8738A">
      <w:pPr>
        <w:rPr>
          <w:rFonts w:cs="Calibri"/>
          <w:b/>
        </w:rPr>
      </w:pPr>
    </w:p>
    <w:p w:rsidR="008C6D0A" w:rsidRDefault="008C6D0A" w:rsidP="00D8738A">
      <w:pPr>
        <w:rPr>
          <w:rFonts w:cs="Calibri"/>
          <w:b/>
        </w:rPr>
      </w:pPr>
    </w:p>
    <w:p w:rsidR="008C6D0A" w:rsidRDefault="008C6D0A" w:rsidP="00D8738A">
      <w:pPr>
        <w:rPr>
          <w:rFonts w:cs="Calibri"/>
          <w:b/>
        </w:rPr>
      </w:pPr>
    </w:p>
    <w:p w:rsidR="00D60C57" w:rsidRDefault="00D60C57" w:rsidP="00D8738A">
      <w:pPr>
        <w:rPr>
          <w:rFonts w:cs="Calibri"/>
          <w:b/>
        </w:rPr>
      </w:pPr>
    </w:p>
    <w:p w:rsidR="007E1B34" w:rsidRDefault="007E1B34" w:rsidP="00D8738A">
      <w:pPr>
        <w:rPr>
          <w:rFonts w:cs="Calibri"/>
          <w:b/>
        </w:rPr>
        <w:sectPr w:rsidR="007E1B34" w:rsidSect="007C03B2">
          <w:footerReference w:type="default" r:id="rId11"/>
          <w:pgSz w:w="12240" w:h="15840"/>
          <w:pgMar w:top="1440" w:right="1800" w:bottom="1440" w:left="1800" w:header="706" w:footer="706" w:gutter="0"/>
          <w:cols w:space="708"/>
          <w:docGrid w:linePitch="360"/>
        </w:sectPr>
      </w:pPr>
    </w:p>
    <w:p w:rsidR="00897503" w:rsidRPr="00AE25CF" w:rsidRDefault="005F5742" w:rsidP="00897503">
      <w:pPr>
        <w:pStyle w:val="myheading1"/>
        <w:jc w:val="left"/>
      </w:pPr>
      <w:bookmarkStart w:id="39" w:name="_Toc370203164"/>
      <w:r w:rsidRPr="00AE25CF">
        <w:rPr>
          <w:caps w:val="0"/>
        </w:rPr>
        <w:lastRenderedPageBreak/>
        <w:t>INTRODUCTION</w:t>
      </w:r>
      <w:bookmarkEnd w:id="0"/>
      <w:bookmarkEnd w:id="1"/>
      <w:bookmarkEnd w:id="39"/>
    </w:p>
    <w:p w:rsidR="00252877" w:rsidRDefault="00252877" w:rsidP="00252877">
      <w:pPr>
        <w:autoSpaceDE w:val="0"/>
        <w:autoSpaceDN w:val="0"/>
        <w:adjustRightInd w:val="0"/>
        <w:rPr>
          <w:color w:val="141414"/>
        </w:rPr>
      </w:pPr>
      <w:r w:rsidRPr="00252877">
        <w:rPr>
          <w:color w:val="141414"/>
        </w:rPr>
        <w:t xml:space="preserve">Sablefish are currently managed in BC as part of the Integrated Fisheries Management Plan (IFMP), under the commercial licence category K or communal commercial licence category FK.  For the past </w:t>
      </w:r>
      <w:r w:rsidR="005D7B85">
        <w:rPr>
          <w:color w:val="141414"/>
        </w:rPr>
        <w:t>six</w:t>
      </w:r>
      <w:r w:rsidR="005D7B85" w:rsidRPr="00252877">
        <w:rPr>
          <w:color w:val="141414"/>
        </w:rPr>
        <w:t xml:space="preserve"> </w:t>
      </w:r>
      <w:r w:rsidRPr="00252877">
        <w:rPr>
          <w:color w:val="141414"/>
        </w:rPr>
        <w:t xml:space="preserve">years (2007 to 2012), Sablefish landings by British Columbia fishermen have averaged approximately 2,600 metric tons annually for trap, hook and line and trawl gear.  Most of the fish were captured by longline trap gear (~48%) and longline hook gear (~42%).   Fisher-log records plotted in a GIS (Geographic Information Systems) show </w:t>
      </w:r>
      <w:r w:rsidR="008D2B35">
        <w:rPr>
          <w:color w:val="141414"/>
        </w:rPr>
        <w:t xml:space="preserve">that </w:t>
      </w:r>
      <w:r w:rsidRPr="00252877">
        <w:rPr>
          <w:color w:val="141414"/>
        </w:rPr>
        <w:t xml:space="preserve">the commercial harvest of </w:t>
      </w:r>
      <w:r w:rsidR="008D2B35">
        <w:rPr>
          <w:color w:val="141414"/>
        </w:rPr>
        <w:t>S</w:t>
      </w:r>
      <w:r w:rsidR="008D2B35" w:rsidRPr="00252877">
        <w:rPr>
          <w:color w:val="141414"/>
        </w:rPr>
        <w:t xml:space="preserve">ablefish </w:t>
      </w:r>
      <w:r w:rsidRPr="00252877">
        <w:rPr>
          <w:color w:val="141414"/>
        </w:rPr>
        <w:t xml:space="preserve">typically occurs along the steep-walled slopes off the west coast of </w:t>
      </w:r>
      <w:proofErr w:type="spellStart"/>
      <w:r w:rsidRPr="00252877">
        <w:rPr>
          <w:color w:val="141414"/>
        </w:rPr>
        <w:t>Haida</w:t>
      </w:r>
      <w:proofErr w:type="spellEnd"/>
      <w:r w:rsidRPr="00252877">
        <w:rPr>
          <w:color w:val="141414"/>
        </w:rPr>
        <w:t xml:space="preserve"> </w:t>
      </w:r>
      <w:proofErr w:type="spellStart"/>
      <w:r w:rsidRPr="00252877">
        <w:rPr>
          <w:color w:val="141414"/>
        </w:rPr>
        <w:t>Gwaii</w:t>
      </w:r>
      <w:proofErr w:type="spellEnd"/>
      <w:r w:rsidRPr="00252877">
        <w:rPr>
          <w:color w:val="141414"/>
        </w:rPr>
        <w:t xml:space="preserve">, in complex troughs of the Queen Charlotte Sound area, and in the steep canyons and ridges of the West Coast of Vancouver Island, at depths </w:t>
      </w:r>
      <w:r w:rsidR="00AB19D3">
        <w:rPr>
          <w:color w:val="141414"/>
        </w:rPr>
        <w:t xml:space="preserve">of </w:t>
      </w:r>
      <w:r w:rsidRPr="00252877">
        <w:rPr>
          <w:color w:val="141414"/>
        </w:rPr>
        <w:t>up to 985 fathoms.</w:t>
      </w:r>
      <w:r w:rsidRPr="00252877">
        <w:rPr>
          <w:color w:val="141414"/>
        </w:rPr>
        <w:tab/>
        <w:t xml:space="preserve"> </w:t>
      </w:r>
    </w:p>
    <w:p w:rsidR="00252877" w:rsidRDefault="00252877" w:rsidP="00252877">
      <w:pPr>
        <w:autoSpaceDE w:val="0"/>
        <w:autoSpaceDN w:val="0"/>
        <w:adjustRightInd w:val="0"/>
        <w:rPr>
          <w:color w:val="141414"/>
        </w:rPr>
      </w:pPr>
    </w:p>
    <w:p w:rsidR="00897503" w:rsidRDefault="00897503" w:rsidP="00252877">
      <w:pPr>
        <w:autoSpaceDE w:val="0"/>
        <w:autoSpaceDN w:val="0"/>
        <w:adjustRightInd w:val="0"/>
        <w:rPr>
          <w:color w:val="141414"/>
        </w:rPr>
      </w:pPr>
      <w:r>
        <w:rPr>
          <w:color w:val="141414"/>
        </w:rPr>
        <w:t>F</w:t>
      </w:r>
      <w:r>
        <w:rPr>
          <w:rFonts w:ascii="TimesNewRoman" w:hAnsi="TimesNewRoman" w:cs="TimesNewRoman"/>
        </w:rPr>
        <w:t>ishery-independent research and assessment surveys</w:t>
      </w:r>
      <w:r w:rsidRPr="009509AF">
        <w:t xml:space="preserve"> </w:t>
      </w:r>
      <w:r>
        <w:rPr>
          <w:color w:val="141414"/>
        </w:rPr>
        <w:t>have been conducted</w:t>
      </w:r>
      <w:r w:rsidRPr="009509AF">
        <w:rPr>
          <w:color w:val="141414"/>
        </w:rPr>
        <w:t xml:space="preserve"> </w:t>
      </w:r>
      <w:r>
        <w:rPr>
          <w:color w:val="141414"/>
        </w:rPr>
        <w:t xml:space="preserve">for </w:t>
      </w:r>
      <w:r w:rsidR="006F733D">
        <w:rPr>
          <w:color w:val="141414"/>
        </w:rPr>
        <w:t>Sablefish</w:t>
      </w:r>
      <w:r w:rsidRPr="009509AF">
        <w:rPr>
          <w:color w:val="141414"/>
        </w:rPr>
        <w:t xml:space="preserve"> </w:t>
      </w:r>
      <w:r w:rsidRPr="00D535D8">
        <w:rPr>
          <w:i/>
          <w:iCs/>
          <w:color w:val="141414"/>
        </w:rPr>
        <w:t>(</w:t>
      </w:r>
      <w:proofErr w:type="spellStart"/>
      <w:r w:rsidRPr="00D535D8">
        <w:rPr>
          <w:i/>
          <w:iCs/>
          <w:color w:val="141414"/>
        </w:rPr>
        <w:t>Anoplopoma</w:t>
      </w:r>
      <w:proofErr w:type="spellEnd"/>
      <w:r w:rsidRPr="00D535D8">
        <w:rPr>
          <w:i/>
          <w:iCs/>
          <w:color w:val="141414"/>
        </w:rPr>
        <w:t xml:space="preserve"> fimbria) </w:t>
      </w:r>
      <w:r>
        <w:rPr>
          <w:color w:val="141414"/>
        </w:rPr>
        <w:t xml:space="preserve">since 1988 </w:t>
      </w:r>
      <w:r w:rsidRPr="009509AF">
        <w:rPr>
          <w:color w:val="141414"/>
        </w:rPr>
        <w:t xml:space="preserve">in the waters </w:t>
      </w:r>
      <w:r>
        <w:rPr>
          <w:color w:val="141414"/>
        </w:rPr>
        <w:t xml:space="preserve">off the </w:t>
      </w:r>
      <w:r w:rsidRPr="009509AF">
        <w:rPr>
          <w:color w:val="141414"/>
        </w:rPr>
        <w:t>w</w:t>
      </w:r>
      <w:r>
        <w:rPr>
          <w:color w:val="141414"/>
        </w:rPr>
        <w:t xml:space="preserve">est coast of </w:t>
      </w:r>
      <w:proofErr w:type="spellStart"/>
      <w:r>
        <w:rPr>
          <w:color w:val="141414"/>
        </w:rPr>
        <w:t>Haida</w:t>
      </w:r>
      <w:proofErr w:type="spellEnd"/>
      <w:r>
        <w:rPr>
          <w:color w:val="141414"/>
        </w:rPr>
        <w:t xml:space="preserve"> </w:t>
      </w:r>
      <w:proofErr w:type="spellStart"/>
      <w:r>
        <w:rPr>
          <w:color w:val="141414"/>
        </w:rPr>
        <w:t>Gwaii</w:t>
      </w:r>
      <w:proofErr w:type="spellEnd"/>
      <w:r>
        <w:rPr>
          <w:color w:val="141414"/>
        </w:rPr>
        <w:t xml:space="preserve"> </w:t>
      </w:r>
      <w:r w:rsidRPr="009509AF">
        <w:rPr>
          <w:color w:val="141414"/>
        </w:rPr>
        <w:t>(formerly Queen Charlotte Islands)</w:t>
      </w:r>
      <w:r w:rsidR="00AB19D3">
        <w:rPr>
          <w:color w:val="141414"/>
        </w:rPr>
        <w:t>,</w:t>
      </w:r>
      <w:r>
        <w:rPr>
          <w:color w:val="141414"/>
        </w:rPr>
        <w:t xml:space="preserve"> south to Vancouver Island, British </w:t>
      </w:r>
      <w:r w:rsidRPr="009509AF">
        <w:rPr>
          <w:color w:val="141414"/>
        </w:rPr>
        <w:t>C</w:t>
      </w:r>
      <w:r>
        <w:rPr>
          <w:color w:val="141414"/>
        </w:rPr>
        <w:t xml:space="preserve">olumbia.  </w:t>
      </w:r>
      <w:r w:rsidR="006D2C17">
        <w:rPr>
          <w:color w:val="141414"/>
        </w:rPr>
        <w:t>Survey</w:t>
      </w:r>
      <w:r w:rsidR="00A72D27">
        <w:rPr>
          <w:color w:val="141414"/>
        </w:rPr>
        <w:t xml:space="preserve"> procedures have been developed over time, but e</w:t>
      </w:r>
      <w:r>
        <w:rPr>
          <w:color w:val="141414"/>
        </w:rPr>
        <w:t>ach year, the survey</w:t>
      </w:r>
      <w:r w:rsidR="00252877">
        <w:rPr>
          <w:color w:val="141414"/>
        </w:rPr>
        <w:t>s</w:t>
      </w:r>
      <w:r w:rsidR="00A72D27">
        <w:rPr>
          <w:color w:val="141414"/>
        </w:rPr>
        <w:t xml:space="preserve"> </w:t>
      </w:r>
      <w:r w:rsidR="00AB19D3">
        <w:rPr>
          <w:color w:val="141414"/>
        </w:rPr>
        <w:t xml:space="preserve">have </w:t>
      </w:r>
      <w:r w:rsidR="00A72D27">
        <w:rPr>
          <w:color w:val="141414"/>
        </w:rPr>
        <w:t>consist</w:t>
      </w:r>
      <w:r w:rsidR="006D2C17">
        <w:rPr>
          <w:color w:val="141414"/>
        </w:rPr>
        <w:t>ed</w:t>
      </w:r>
      <w:r>
        <w:rPr>
          <w:color w:val="141414"/>
        </w:rPr>
        <w:t xml:space="preserve"> of fishing sets using trap </w:t>
      </w:r>
      <w:r w:rsidR="00546E38">
        <w:rPr>
          <w:color w:val="141414"/>
        </w:rPr>
        <w:t>gear at selected sites</w:t>
      </w:r>
      <w:r>
        <w:rPr>
          <w:color w:val="141414"/>
        </w:rPr>
        <w:t xml:space="preserve">.  These surveys serve to </w:t>
      </w:r>
      <w:r w:rsidR="00E447F1">
        <w:rPr>
          <w:color w:val="141414"/>
        </w:rPr>
        <w:t>obtain catch rate data for assess</w:t>
      </w:r>
      <w:r>
        <w:rPr>
          <w:color w:val="141414"/>
        </w:rPr>
        <w:t>ing stock abundanc</w:t>
      </w:r>
      <w:r w:rsidR="00E447F1">
        <w:rPr>
          <w:color w:val="141414"/>
        </w:rPr>
        <w:t xml:space="preserve">e, </w:t>
      </w:r>
      <w:r w:rsidR="000A1C7D">
        <w:rPr>
          <w:color w:val="141414"/>
        </w:rPr>
        <w:t xml:space="preserve">to </w:t>
      </w:r>
      <w:r w:rsidR="00E447F1">
        <w:rPr>
          <w:color w:val="141414"/>
        </w:rPr>
        <w:t>gather biological sample records</w:t>
      </w:r>
      <w:r w:rsidR="000A1C7D">
        <w:rPr>
          <w:color w:val="141414"/>
        </w:rPr>
        <w:t xml:space="preserve">, </w:t>
      </w:r>
      <w:r w:rsidR="00051B1E">
        <w:rPr>
          <w:color w:val="141414"/>
        </w:rPr>
        <w:t>monitor</w:t>
      </w:r>
      <w:r w:rsidR="00E447F1">
        <w:rPr>
          <w:color w:val="141414"/>
        </w:rPr>
        <w:t xml:space="preserve"> oceanographic data</w:t>
      </w:r>
      <w:r w:rsidR="000A1C7D">
        <w:rPr>
          <w:color w:val="141414"/>
        </w:rPr>
        <w:t xml:space="preserve">, </w:t>
      </w:r>
      <w:r>
        <w:rPr>
          <w:color w:val="141414"/>
        </w:rPr>
        <w:t>and</w:t>
      </w:r>
      <w:r w:rsidR="000A1C7D">
        <w:rPr>
          <w:color w:val="141414"/>
        </w:rPr>
        <w:t xml:space="preserve"> to</w:t>
      </w:r>
      <w:r>
        <w:rPr>
          <w:color w:val="141414"/>
        </w:rPr>
        <w:t xml:space="preserve"> collect tag release and recapture data.</w:t>
      </w:r>
    </w:p>
    <w:p w:rsidR="00897503" w:rsidRDefault="00897503" w:rsidP="00897503">
      <w:pPr>
        <w:rPr>
          <w:color w:val="141414"/>
        </w:rPr>
      </w:pPr>
    </w:p>
    <w:p w:rsidR="00143A38" w:rsidRDefault="00CE4708" w:rsidP="00F65D4D">
      <w:pPr>
        <w:autoSpaceDE w:val="0"/>
        <w:autoSpaceDN w:val="0"/>
        <w:adjustRightInd w:val="0"/>
        <w:ind w:firstLine="0"/>
        <w:rPr>
          <w:color w:val="141414"/>
        </w:rPr>
      </w:pPr>
      <w:r>
        <w:rPr>
          <w:color w:val="141414"/>
        </w:rPr>
        <w:tab/>
      </w:r>
      <w:r w:rsidR="00897503">
        <w:rPr>
          <w:color w:val="141414"/>
        </w:rPr>
        <w:t xml:space="preserve">Historically, the traditional component of the </w:t>
      </w:r>
      <w:r w:rsidR="000A1C7D">
        <w:rPr>
          <w:color w:val="141414"/>
        </w:rPr>
        <w:t xml:space="preserve">Sablefish </w:t>
      </w:r>
      <w:r w:rsidR="00897503">
        <w:rPr>
          <w:color w:val="141414"/>
        </w:rPr>
        <w:t xml:space="preserve">survey included “standardized” fishing sets that were conducted within geographic boundaries named “offshore indexing localities” (1990 through 2010).   In the 1991 survey, </w:t>
      </w:r>
      <w:r w:rsidR="006F733D">
        <w:rPr>
          <w:color w:val="141414"/>
        </w:rPr>
        <w:t>Sablefish</w:t>
      </w:r>
      <w:r w:rsidR="00897503">
        <w:rPr>
          <w:color w:val="141414"/>
        </w:rPr>
        <w:t xml:space="preserve"> were tagged and released during these stan</w:t>
      </w:r>
      <w:r w:rsidR="00810871">
        <w:rPr>
          <w:color w:val="141414"/>
        </w:rPr>
        <w:t>dardized fishing sets</w:t>
      </w:r>
      <w:r w:rsidR="00897503">
        <w:rPr>
          <w:color w:val="141414"/>
        </w:rPr>
        <w:t xml:space="preserve">.  The research and assessment survey </w:t>
      </w:r>
      <w:r w:rsidR="006D2C17">
        <w:rPr>
          <w:color w:val="141414"/>
        </w:rPr>
        <w:t>in</w:t>
      </w:r>
      <w:r w:rsidR="00897503">
        <w:rPr>
          <w:color w:val="141414"/>
        </w:rPr>
        <w:t xml:space="preserve"> 1995 included the addition of six new geographic boundaries named “offshore </w:t>
      </w:r>
      <w:proofErr w:type="gramStart"/>
      <w:r w:rsidR="00897503">
        <w:rPr>
          <w:color w:val="141414"/>
        </w:rPr>
        <w:t>tagging</w:t>
      </w:r>
      <w:proofErr w:type="gramEnd"/>
      <w:r w:rsidR="00897503">
        <w:rPr>
          <w:color w:val="141414"/>
        </w:rPr>
        <w:t xml:space="preserve"> localities”</w:t>
      </w:r>
      <w:r w:rsidR="000A1C7D">
        <w:rPr>
          <w:color w:val="141414"/>
        </w:rPr>
        <w:t>,</w:t>
      </w:r>
      <w:r w:rsidR="00897503">
        <w:rPr>
          <w:color w:val="141414"/>
        </w:rPr>
        <w:t xml:space="preserve"> or areas dedicated exclusively for conducting “traditional tagging” sets.  Over the next 1</w:t>
      </w:r>
      <w:r w:rsidR="000D51BF">
        <w:rPr>
          <w:color w:val="141414"/>
        </w:rPr>
        <w:t>3 years (1995 through 2007), revisions were made to the suite of</w:t>
      </w:r>
      <w:r w:rsidR="00EC2065">
        <w:rPr>
          <w:color w:val="141414"/>
        </w:rPr>
        <w:t xml:space="preserve"> </w:t>
      </w:r>
      <w:r w:rsidR="00897503">
        <w:rPr>
          <w:color w:val="141414"/>
        </w:rPr>
        <w:t xml:space="preserve">offshore tagging </w:t>
      </w:r>
      <w:r w:rsidR="000D51BF">
        <w:rPr>
          <w:color w:val="141414"/>
        </w:rPr>
        <w:t>localities</w:t>
      </w:r>
      <w:r w:rsidR="00897503">
        <w:rPr>
          <w:color w:val="141414"/>
        </w:rPr>
        <w:t xml:space="preserve">.   Commencing in 1994, the traditional component of the </w:t>
      </w:r>
      <w:r w:rsidR="006F733D">
        <w:rPr>
          <w:color w:val="141414"/>
        </w:rPr>
        <w:t>Sablefish</w:t>
      </w:r>
      <w:r w:rsidR="00897503">
        <w:rPr>
          <w:color w:val="141414"/>
        </w:rPr>
        <w:t xml:space="preserve"> survey also included standardized sets at mainland inlet localities.  In 2003, the </w:t>
      </w:r>
      <w:r w:rsidR="00897503">
        <w:t>stratified random sampling (</w:t>
      </w:r>
      <w:proofErr w:type="spellStart"/>
      <w:r w:rsidR="00897503">
        <w:t>StRS</w:t>
      </w:r>
      <w:proofErr w:type="spellEnd"/>
      <w:r w:rsidR="00897503">
        <w:t xml:space="preserve">) design was introduced.  </w:t>
      </w:r>
      <w:proofErr w:type="spellStart"/>
      <w:r w:rsidR="00897503">
        <w:rPr>
          <w:color w:val="141414"/>
        </w:rPr>
        <w:t>StRS</w:t>
      </w:r>
      <w:proofErr w:type="spellEnd"/>
      <w:r w:rsidR="00897503">
        <w:rPr>
          <w:color w:val="141414"/>
        </w:rPr>
        <w:t xml:space="preserve"> sets were conducted within 2 x 2 km grid </w:t>
      </w:r>
      <w:r w:rsidR="008476F8">
        <w:rPr>
          <w:color w:val="141414"/>
        </w:rPr>
        <w:t>cell</w:t>
      </w:r>
      <w:r w:rsidR="00897503">
        <w:rPr>
          <w:color w:val="141414"/>
        </w:rPr>
        <w:t xml:space="preserve">s, nested in five </w:t>
      </w:r>
      <w:r w:rsidR="00897503">
        <w:rPr>
          <w:rFonts w:cs="Calibri"/>
        </w:rPr>
        <w:t>depth-stratified areas along the continental shelf of British Columbia</w:t>
      </w:r>
      <w:r w:rsidR="00897503">
        <w:rPr>
          <w:color w:val="141414"/>
        </w:rPr>
        <w:t xml:space="preserve">.  </w:t>
      </w:r>
      <w:r w:rsidR="00897503">
        <w:t>A historic overview</w:t>
      </w:r>
      <w:r w:rsidR="00897503" w:rsidRPr="001D4ABA">
        <w:t xml:space="preserve"> </w:t>
      </w:r>
      <w:r w:rsidR="00897503">
        <w:t xml:space="preserve">of the design of </w:t>
      </w:r>
      <w:r w:rsidR="006F733D">
        <w:t>Sablefish</w:t>
      </w:r>
      <w:r w:rsidR="00897503" w:rsidRPr="001D4ABA">
        <w:t xml:space="preserve"> survey</w:t>
      </w:r>
      <w:r w:rsidR="00897503">
        <w:t>s is provided by</w:t>
      </w:r>
      <w:r w:rsidR="00897503" w:rsidRPr="001D4ABA">
        <w:t xml:space="preserve"> </w:t>
      </w:r>
      <w:r w:rsidR="00897503">
        <w:t xml:space="preserve">Wyeth et al. (2008), </w:t>
      </w:r>
      <w:r w:rsidR="00897503" w:rsidRPr="001D4ABA">
        <w:t>Wyeth and Kronlund (2003)</w:t>
      </w:r>
      <w:r w:rsidR="00897503">
        <w:t xml:space="preserve"> and Wyeth et al. (2004b)</w:t>
      </w:r>
      <w:r w:rsidR="00897503" w:rsidRPr="001D4ABA">
        <w:t xml:space="preserve">.  </w:t>
      </w:r>
      <w:r w:rsidR="00897503">
        <w:t xml:space="preserve">Specific </w:t>
      </w:r>
      <w:r w:rsidR="00897503" w:rsidRPr="001D4ABA">
        <w:t xml:space="preserve">details </w:t>
      </w:r>
      <w:r w:rsidR="006E59B3">
        <w:t>about</w:t>
      </w:r>
      <w:r w:rsidR="006E59B3" w:rsidRPr="001D4ABA">
        <w:t xml:space="preserve"> </w:t>
      </w:r>
      <w:r w:rsidR="00897503" w:rsidRPr="001D4ABA">
        <w:t>surveys condu</w:t>
      </w:r>
      <w:r w:rsidR="00897503">
        <w:t xml:space="preserve">cted from 1988 through 1993 are provided by Smith et al. (1996); </w:t>
      </w:r>
      <w:r w:rsidR="00897503" w:rsidRPr="001D4ABA">
        <w:t>surveys in 1994 and 1995</w:t>
      </w:r>
      <w:r w:rsidR="006E59B3">
        <w:t>,</w:t>
      </w:r>
      <w:r w:rsidR="00897503" w:rsidRPr="001D4ABA">
        <w:t xml:space="preserve"> </w:t>
      </w:r>
      <w:r w:rsidR="00897503">
        <w:t>by</w:t>
      </w:r>
      <w:r w:rsidR="00897503" w:rsidRPr="001D4ABA">
        <w:t xml:space="preserve"> </w:t>
      </w:r>
      <w:proofErr w:type="spellStart"/>
      <w:r w:rsidR="00897503" w:rsidRPr="001D4ABA">
        <w:t>Downes</w:t>
      </w:r>
      <w:proofErr w:type="spellEnd"/>
      <w:r w:rsidR="00897503" w:rsidRPr="001D4ABA">
        <w:t xml:space="preserve"> et al. (1997); </w:t>
      </w:r>
      <w:r w:rsidR="00897503">
        <w:t>and</w:t>
      </w:r>
      <w:r w:rsidR="00897503" w:rsidRPr="001D4ABA">
        <w:t xml:space="preserve"> sur</w:t>
      </w:r>
      <w:r w:rsidR="00897503">
        <w:t>veys from 1996 to 2000 by Wyeth and Kronlund (2003).   F</w:t>
      </w:r>
      <w:r w:rsidR="00897503" w:rsidRPr="001D4ABA">
        <w:t xml:space="preserve">or the 2001 </w:t>
      </w:r>
      <w:r w:rsidR="00897503">
        <w:t xml:space="preserve">through 2007 surveys </w:t>
      </w:r>
      <w:r w:rsidR="00897503" w:rsidRPr="001D4ABA">
        <w:t>see Wyeth et al. (2003</w:t>
      </w:r>
      <w:r w:rsidR="00897503">
        <w:t xml:space="preserve">, </w:t>
      </w:r>
      <w:r w:rsidR="00897503" w:rsidRPr="007E12ED">
        <w:t>2004</w:t>
      </w:r>
      <w:r w:rsidR="00897503">
        <w:t xml:space="preserve">a, 2004b, 2006, 2007, </w:t>
      </w:r>
      <w:r w:rsidR="00CD75E6">
        <w:t>2013</w:t>
      </w:r>
      <w:r w:rsidR="00897503">
        <w:t xml:space="preserve"> respectively)</w:t>
      </w:r>
      <w:r w:rsidR="00897503" w:rsidRPr="001D4ABA">
        <w:t>.</w:t>
      </w:r>
      <w:r w:rsidR="00897503">
        <w:t xml:space="preserve">  The technical </w:t>
      </w:r>
      <w:r w:rsidR="00143A38">
        <w:t xml:space="preserve">report for the 2008 through </w:t>
      </w:r>
      <w:r w:rsidR="007F4403">
        <w:t xml:space="preserve">the 2011 </w:t>
      </w:r>
      <w:r w:rsidR="00143A38">
        <w:t>survey</w:t>
      </w:r>
      <w:r w:rsidR="006E59B3">
        <w:t>s</w:t>
      </w:r>
      <w:r w:rsidR="00143A38">
        <w:t xml:space="preserve"> is</w:t>
      </w:r>
      <w:r w:rsidR="00897503">
        <w:t xml:space="preserve"> provided by Lacko et al (2013).</w:t>
      </w:r>
    </w:p>
    <w:p w:rsidR="00143A38" w:rsidRDefault="00143A38" w:rsidP="00F65D4D">
      <w:pPr>
        <w:autoSpaceDE w:val="0"/>
        <w:autoSpaceDN w:val="0"/>
        <w:adjustRightInd w:val="0"/>
        <w:ind w:firstLine="0"/>
        <w:rPr>
          <w:color w:val="141414"/>
        </w:rPr>
      </w:pPr>
    </w:p>
    <w:p w:rsidR="00BA55B6" w:rsidRDefault="00F65D4D" w:rsidP="00F65D4D">
      <w:pPr>
        <w:autoSpaceDE w:val="0"/>
        <w:autoSpaceDN w:val="0"/>
        <w:adjustRightInd w:val="0"/>
        <w:ind w:firstLine="0"/>
      </w:pPr>
      <w:r>
        <w:rPr>
          <w:rFonts w:ascii="TimesNewRoman" w:hAnsi="TimesNewRoman" w:cs="TimesNewRoman"/>
        </w:rPr>
        <w:tab/>
      </w:r>
      <w:r w:rsidR="00897503">
        <w:rPr>
          <w:rFonts w:ascii="TimesNewRoman" w:hAnsi="TimesNewRoman" w:cs="TimesNewRoman"/>
        </w:rPr>
        <w:t>This</w:t>
      </w:r>
      <w:r w:rsidR="00897503" w:rsidRPr="00590DA6">
        <w:rPr>
          <w:color w:val="141414"/>
        </w:rPr>
        <w:t xml:space="preserve"> </w:t>
      </w:r>
      <w:r w:rsidR="00897503">
        <w:rPr>
          <w:color w:val="141414"/>
        </w:rPr>
        <w:t xml:space="preserve">technical report </w:t>
      </w:r>
      <w:r w:rsidR="006D2C17">
        <w:rPr>
          <w:rFonts w:cs="Calibri"/>
        </w:rPr>
        <w:t xml:space="preserve">describes sampling activities and </w:t>
      </w:r>
      <w:r w:rsidR="00897503">
        <w:rPr>
          <w:color w:val="141414"/>
        </w:rPr>
        <w:t>summari</w:t>
      </w:r>
      <w:r w:rsidR="006D2C17">
        <w:rPr>
          <w:color w:val="141414"/>
        </w:rPr>
        <w:t>z</w:t>
      </w:r>
      <w:r w:rsidR="00897503">
        <w:rPr>
          <w:color w:val="141414"/>
        </w:rPr>
        <w:t>es the data collected during the 2012</w:t>
      </w:r>
      <w:r w:rsidR="00897503" w:rsidRPr="00590DA6">
        <w:rPr>
          <w:color w:val="141414"/>
        </w:rPr>
        <w:t xml:space="preserve"> </w:t>
      </w:r>
      <w:r w:rsidR="00897503">
        <w:rPr>
          <w:color w:val="141414"/>
        </w:rPr>
        <w:t xml:space="preserve">chartered </w:t>
      </w:r>
      <w:r w:rsidR="00897503" w:rsidRPr="009509AF">
        <w:t>survey</w:t>
      </w:r>
      <w:r w:rsidR="00897503">
        <w:t xml:space="preserve"> </w:t>
      </w:r>
      <w:r w:rsidR="00897503">
        <w:rPr>
          <w:color w:val="141414"/>
        </w:rPr>
        <w:t xml:space="preserve">aboard the </w:t>
      </w:r>
      <w:r w:rsidR="00085ECE">
        <w:rPr>
          <w:color w:val="141414"/>
        </w:rPr>
        <w:t xml:space="preserve">FV </w:t>
      </w:r>
      <w:r w:rsidR="00897503">
        <w:rPr>
          <w:color w:val="141414"/>
        </w:rPr>
        <w:t>Ocean Pear</w:t>
      </w:r>
      <w:r w:rsidR="00FB7CBC">
        <w:rPr>
          <w:color w:val="141414"/>
        </w:rPr>
        <w:t xml:space="preserve">l.  </w:t>
      </w:r>
    </w:p>
    <w:p w:rsidR="00BA55B6" w:rsidRDefault="00BA55B6" w:rsidP="00F65D4D">
      <w:pPr>
        <w:autoSpaceDE w:val="0"/>
        <w:autoSpaceDN w:val="0"/>
        <w:adjustRightInd w:val="0"/>
        <w:ind w:firstLine="0"/>
      </w:pPr>
    </w:p>
    <w:p w:rsidR="00BA55B6" w:rsidRDefault="00BA55B6" w:rsidP="00BA55B6">
      <w:pPr>
        <w:autoSpaceDE w:val="0"/>
        <w:autoSpaceDN w:val="0"/>
        <w:adjustRightInd w:val="0"/>
        <w:rPr>
          <w:caps/>
        </w:rPr>
      </w:pPr>
    </w:p>
    <w:p w:rsidR="00BA55B6" w:rsidRDefault="00BA55B6" w:rsidP="00BA55B6">
      <w:pPr>
        <w:autoSpaceDE w:val="0"/>
        <w:autoSpaceDN w:val="0"/>
        <w:adjustRightInd w:val="0"/>
        <w:rPr>
          <w:caps/>
        </w:rPr>
      </w:pPr>
    </w:p>
    <w:p w:rsidR="00BA55B6" w:rsidRPr="00AE25CF" w:rsidRDefault="00BA55B6" w:rsidP="00BA55B6">
      <w:pPr>
        <w:pStyle w:val="myheading1"/>
        <w:jc w:val="left"/>
      </w:pPr>
      <w:bookmarkStart w:id="40" w:name="_Toc370203165"/>
      <w:r>
        <w:rPr>
          <w:caps w:val="0"/>
        </w:rPr>
        <w:lastRenderedPageBreak/>
        <w:t>METHODS</w:t>
      </w:r>
      <w:bookmarkEnd w:id="40"/>
    </w:p>
    <w:p w:rsidR="00343A18" w:rsidRDefault="00343A18" w:rsidP="00875A60">
      <w:r>
        <w:t xml:space="preserve">The methodology for </w:t>
      </w:r>
      <w:r w:rsidR="001B0623">
        <w:t xml:space="preserve">the </w:t>
      </w:r>
      <w:r>
        <w:t xml:space="preserve">2012 </w:t>
      </w:r>
      <w:r w:rsidR="006F733D">
        <w:t>Sablefish</w:t>
      </w:r>
      <w:r>
        <w:t xml:space="preserve"> research </w:t>
      </w:r>
      <w:r w:rsidR="006B220D">
        <w:t xml:space="preserve">and assessment survey included </w:t>
      </w:r>
      <w:r w:rsidR="00143A38">
        <w:t>a stratified</w:t>
      </w:r>
      <w:r>
        <w:t xml:space="preserve"> random sampling design component</w:t>
      </w:r>
      <w:r w:rsidR="00B4464C">
        <w:t>,</w:t>
      </w:r>
      <w:r>
        <w:t xml:space="preserve"> </w:t>
      </w:r>
      <w:r w:rsidR="004A2713">
        <w:t xml:space="preserve">a traditional component, </w:t>
      </w:r>
      <w:r>
        <w:t>an exploratory component</w:t>
      </w:r>
      <w:r w:rsidR="00B4464C">
        <w:t xml:space="preserve"> and a benthic impacts study</w:t>
      </w:r>
      <w:r>
        <w:t xml:space="preserve">.  </w:t>
      </w:r>
      <w:r w:rsidR="001B0623">
        <w:t xml:space="preserve">Survey </w:t>
      </w:r>
      <w:r>
        <w:t xml:space="preserve">components, bait methods, locality names and sampling protocols are </w:t>
      </w:r>
      <w:r w:rsidR="001B0623">
        <w:t xml:space="preserve">summarized </w:t>
      </w:r>
      <w:r>
        <w:t xml:space="preserve">in </w:t>
      </w:r>
      <w:r w:rsidR="00875A60">
        <w:fldChar w:fldCharType="begin"/>
      </w:r>
      <w:r w:rsidR="00875A60">
        <w:instrText xml:space="preserve"> REF _Ref353788751 \h </w:instrText>
      </w:r>
      <w:r w:rsidR="00875A60">
        <w:fldChar w:fldCharType="separate"/>
      </w:r>
      <w:r w:rsidR="00E23AA3">
        <w:t xml:space="preserve">Table </w:t>
      </w:r>
      <w:r w:rsidR="00E23AA3">
        <w:rPr>
          <w:noProof/>
        </w:rPr>
        <w:t>1</w:t>
      </w:r>
      <w:r w:rsidR="00875A60">
        <w:fldChar w:fldCharType="end"/>
      </w:r>
      <w:r w:rsidR="00875A60">
        <w:t>.</w:t>
      </w:r>
    </w:p>
    <w:p w:rsidR="00343A18" w:rsidRDefault="00343A18" w:rsidP="00343A18"/>
    <w:p w:rsidR="00343A18" w:rsidRDefault="001B0623" w:rsidP="00343A18">
      <w:r>
        <w:t>For the</w:t>
      </w:r>
      <w:r w:rsidR="00343A18">
        <w:t xml:space="preserve"> stratified random sampling design component, </w:t>
      </w:r>
      <w:proofErr w:type="spellStart"/>
      <w:r w:rsidR="00343A18">
        <w:t>StRS</w:t>
      </w:r>
      <w:proofErr w:type="spellEnd"/>
      <w:r w:rsidR="00343A18">
        <w:t xml:space="preserve"> fishing sets were conducted in randomly chosen 2x2km grid </w:t>
      </w:r>
      <w:r w:rsidR="008476F8">
        <w:t>cell</w:t>
      </w:r>
      <w:r w:rsidR="00343A18">
        <w:t>s, nested within five spatial strata and three depth strata (</w:t>
      </w:r>
      <w:r w:rsidR="00343A18">
        <w:fldChar w:fldCharType="begin"/>
      </w:r>
      <w:r w:rsidR="00343A18">
        <w:instrText xml:space="preserve"> REF _Ref352662068 \h </w:instrText>
      </w:r>
      <w:r w:rsidR="00343A18">
        <w:fldChar w:fldCharType="separate"/>
      </w:r>
      <w:r w:rsidR="00E23AA3">
        <w:t xml:space="preserve">Figure </w:t>
      </w:r>
      <w:r w:rsidR="00E23AA3">
        <w:rPr>
          <w:noProof/>
        </w:rPr>
        <w:t>1</w:t>
      </w:r>
      <w:r w:rsidR="00343A18">
        <w:fldChar w:fldCharType="end"/>
      </w:r>
      <w:r w:rsidR="00D24D14">
        <w:t xml:space="preserve">).  The random design </w:t>
      </w:r>
      <w:r>
        <w:t xml:space="preserve">was used first </w:t>
      </w:r>
      <w:r w:rsidR="00D24D14">
        <w:t>o</w:t>
      </w:r>
      <w:r w:rsidR="00343A18">
        <w:t xml:space="preserve">n the 2003 survey, with the purpose of distributing tag releases at random, collecting biological samples and developing a catch-rate based index of abundance.  It provided an alternative </w:t>
      </w:r>
      <w:r w:rsidR="00D24D14">
        <w:t xml:space="preserve">design </w:t>
      </w:r>
      <w:r w:rsidR="00343A18">
        <w:t>to</w:t>
      </w:r>
      <w:r w:rsidR="0067465B">
        <w:t xml:space="preserve"> be used in addition to</w:t>
      </w:r>
      <w:r w:rsidR="00343A18">
        <w:t xml:space="preserve"> the </w:t>
      </w:r>
      <w:r w:rsidR="00D24D14">
        <w:t xml:space="preserve">historic </w:t>
      </w:r>
      <w:r w:rsidR="00343A18">
        <w:t>traditional component</w:t>
      </w:r>
      <w:r w:rsidR="00D24D14">
        <w:t xml:space="preserve"> </w:t>
      </w:r>
      <w:r>
        <w:t>used on surveys from 1990 to 2010.</w:t>
      </w:r>
    </w:p>
    <w:p w:rsidR="007B7F2E" w:rsidRDefault="007B7F2E" w:rsidP="00343A18"/>
    <w:p w:rsidR="007B7F2E" w:rsidRDefault="007B7F2E" w:rsidP="007B7F2E">
      <w:r>
        <w:t xml:space="preserve">Standardized fishing sets </w:t>
      </w:r>
      <w:r w:rsidR="006B24DD">
        <w:t xml:space="preserve">conducted as part of </w:t>
      </w:r>
      <w:r>
        <w:t xml:space="preserve">the traditional component of the survey </w:t>
      </w:r>
      <w:r w:rsidR="0067465B">
        <w:t xml:space="preserve">used </w:t>
      </w:r>
      <w:r>
        <w:t xml:space="preserve">specific gear and sampling protocols.  The purpose of the standardized sets were to collect catch rate data in order to index trends in abundance, tag fish and obtain biological samples.  Standardized fishing sets occurred within mainland inlet localities.  The geographic boundaries of these localities are shown in </w:t>
      </w:r>
      <w:r>
        <w:fldChar w:fldCharType="begin"/>
      </w:r>
      <w:r>
        <w:instrText xml:space="preserve"> REF _Ref352662068 \h </w:instrText>
      </w:r>
      <w:r>
        <w:fldChar w:fldCharType="separate"/>
      </w:r>
      <w:r w:rsidR="00E23AA3">
        <w:t xml:space="preserve">Figure </w:t>
      </w:r>
      <w:r w:rsidR="00E23AA3">
        <w:rPr>
          <w:noProof/>
        </w:rPr>
        <w:t>1</w:t>
      </w:r>
      <w:r>
        <w:fldChar w:fldCharType="end"/>
      </w:r>
      <w:r>
        <w:t>.</w:t>
      </w:r>
    </w:p>
    <w:p w:rsidR="00343A18" w:rsidRDefault="00343A18" w:rsidP="00343A18"/>
    <w:p w:rsidR="00343A18" w:rsidRDefault="00343A18" w:rsidP="00343A18">
      <w:r>
        <w:t xml:space="preserve">Fishing sets </w:t>
      </w:r>
      <w:r w:rsidR="00847359">
        <w:t>for</w:t>
      </w:r>
      <w:r>
        <w:t xml:space="preserve"> the exploratory component of the </w:t>
      </w:r>
      <w:r w:rsidR="0067465B">
        <w:t xml:space="preserve">survey were used </w:t>
      </w:r>
      <w:r>
        <w:t xml:space="preserve">to evaluate </w:t>
      </w:r>
      <w:r w:rsidR="00321525">
        <w:t>Vancouver Island inlets</w:t>
      </w:r>
      <w:r>
        <w:t xml:space="preserve"> that have not been surveyed for </w:t>
      </w:r>
      <w:r w:rsidR="006F733D">
        <w:t>Sablefish</w:t>
      </w:r>
      <w:r>
        <w:t xml:space="preserve"> density and/or size composition.  The boundaries of the exploratory sites are also shown in </w:t>
      </w:r>
      <w:r>
        <w:fldChar w:fldCharType="begin"/>
      </w:r>
      <w:r>
        <w:instrText xml:space="preserve"> REF _Ref352662068 \h </w:instrText>
      </w:r>
      <w:r>
        <w:fldChar w:fldCharType="separate"/>
      </w:r>
      <w:r w:rsidR="00E23AA3">
        <w:t xml:space="preserve">Figure </w:t>
      </w:r>
      <w:r w:rsidR="00E23AA3">
        <w:rPr>
          <w:noProof/>
        </w:rPr>
        <w:t>1</w:t>
      </w:r>
      <w:r>
        <w:fldChar w:fldCharType="end"/>
      </w:r>
      <w:r>
        <w:t>.</w:t>
      </w:r>
    </w:p>
    <w:p w:rsidR="00211FCD" w:rsidRDefault="00211FCD" w:rsidP="00343A18"/>
    <w:p w:rsidR="00211FCD" w:rsidRDefault="00211FCD" w:rsidP="00343A18">
      <w:r>
        <w:t xml:space="preserve">In order to evaluate the impact of fishing gear </w:t>
      </w:r>
      <w:r w:rsidR="0067465B">
        <w:t xml:space="preserve">on </w:t>
      </w:r>
      <w:r>
        <w:t xml:space="preserve">the benthic habitat, camera </w:t>
      </w:r>
      <w:r w:rsidR="00C66B88">
        <w:t xml:space="preserve">sets </w:t>
      </w:r>
      <w:r w:rsidR="00944B2B">
        <w:t xml:space="preserve">were initiated </w:t>
      </w:r>
      <w:r w:rsidR="00847359">
        <w:t>during</w:t>
      </w:r>
      <w:r w:rsidR="00C66B88">
        <w:t xml:space="preserve"> the 2012 </w:t>
      </w:r>
      <w:r w:rsidR="006F733D">
        <w:t>Sablefish</w:t>
      </w:r>
      <w:r w:rsidR="00C66B88">
        <w:t xml:space="preserve"> research and assessment survey.  </w:t>
      </w:r>
      <w:proofErr w:type="spellStart"/>
      <w:r w:rsidR="00C66B88">
        <w:t>Nuytco</w:t>
      </w:r>
      <w:proofErr w:type="spellEnd"/>
      <w:r w:rsidR="00C66B88">
        <w:t xml:space="preserve"> autonomous camera systems were </w:t>
      </w:r>
      <w:r w:rsidR="007170F4">
        <w:t xml:space="preserve">attached to </w:t>
      </w:r>
      <w:r>
        <w:t>trap</w:t>
      </w:r>
      <w:r w:rsidR="007170F4">
        <w:t>s</w:t>
      </w:r>
      <w:r w:rsidR="00F50260">
        <w:t xml:space="preserve"> to capture video and still images. In addition, a</w:t>
      </w:r>
      <w:r>
        <w:rPr>
          <w:szCs w:val="24"/>
        </w:rPr>
        <w:t xml:space="preserve">ccelerometers were deployed on </w:t>
      </w:r>
      <w:r w:rsidR="00F50260">
        <w:rPr>
          <w:szCs w:val="24"/>
        </w:rPr>
        <w:t xml:space="preserve">many sets to gather </w:t>
      </w:r>
      <w:r w:rsidR="0067465B">
        <w:rPr>
          <w:szCs w:val="24"/>
        </w:rPr>
        <w:t xml:space="preserve">trap </w:t>
      </w:r>
      <w:r w:rsidR="00F50260">
        <w:t xml:space="preserve">orientation and movement data.  </w:t>
      </w:r>
    </w:p>
    <w:p w:rsidR="00DE06F9" w:rsidRDefault="00DE06F9" w:rsidP="00DE06F9"/>
    <w:p w:rsidR="00ED0568" w:rsidRPr="003C0A24" w:rsidRDefault="00B6180B" w:rsidP="00ED0568">
      <w:pPr>
        <w:pStyle w:val="myheading2"/>
      </w:pPr>
      <w:bookmarkStart w:id="41" w:name="_Toc370203166"/>
      <w:r>
        <w:t>CHARTERED VESSEL</w:t>
      </w:r>
      <w:r w:rsidR="00DE06F9" w:rsidRPr="004C7672">
        <w:t xml:space="preserve"> AND SET LOCATIONS</w:t>
      </w:r>
      <w:bookmarkEnd w:id="41"/>
    </w:p>
    <w:p w:rsidR="00DE06F9" w:rsidRDefault="00DE06F9" w:rsidP="00DE06F9">
      <w:r>
        <w:t xml:space="preserve">The </w:t>
      </w:r>
      <w:r w:rsidRPr="001D4ABA">
        <w:t xml:space="preserve">F/V </w:t>
      </w:r>
      <w:r>
        <w:t xml:space="preserve">Ocean Pearl, </w:t>
      </w:r>
      <w:r w:rsidRPr="001D4ABA">
        <w:t>skippered</w:t>
      </w:r>
      <w:r>
        <w:t xml:space="preserve"> by D. </w:t>
      </w:r>
      <w:proofErr w:type="spellStart"/>
      <w:r>
        <w:t>Nicols</w:t>
      </w:r>
      <w:proofErr w:type="spellEnd"/>
      <w:r>
        <w:t xml:space="preserve">, </w:t>
      </w:r>
      <w:r w:rsidRPr="001D4ABA">
        <w:t>completed a total of</w:t>
      </w:r>
      <w:r>
        <w:t xml:space="preserve"> 135 </w:t>
      </w:r>
      <w:r w:rsidRPr="001D4ABA">
        <w:t>set</w:t>
      </w:r>
      <w:r>
        <w:t xml:space="preserve">s between October 9 </w:t>
      </w:r>
      <w:r w:rsidR="00143A38">
        <w:t xml:space="preserve">and </w:t>
      </w:r>
      <w:r>
        <w:t xml:space="preserve">November 17, 2012.  </w:t>
      </w:r>
      <w:r w:rsidR="00836E84">
        <w:fldChar w:fldCharType="begin"/>
      </w:r>
      <w:r w:rsidR="00836E84">
        <w:instrText xml:space="preserve"> REF _Ref353788582 \h </w:instrText>
      </w:r>
      <w:r w:rsidR="00836E84">
        <w:fldChar w:fldCharType="separate"/>
      </w:r>
      <w:r w:rsidR="00E23AA3">
        <w:t xml:space="preserve">Table </w:t>
      </w:r>
      <w:r w:rsidR="00E23AA3">
        <w:rPr>
          <w:noProof/>
        </w:rPr>
        <w:t>2</w:t>
      </w:r>
      <w:r w:rsidR="00836E84">
        <w:fldChar w:fldCharType="end"/>
      </w:r>
      <w:r w:rsidR="00836E84">
        <w:t xml:space="preserve"> </w:t>
      </w:r>
      <w:r>
        <w:t xml:space="preserve">lists all the </w:t>
      </w:r>
      <w:r w:rsidR="006F733D">
        <w:t>Sablefish</w:t>
      </w:r>
      <w:r>
        <w:t xml:space="preserve"> research and assessment surveys conducted from 1988 to 2012.  This table includes a unique identifier (UID) </w:t>
      </w:r>
      <w:r w:rsidR="00847359">
        <w:t>required</w:t>
      </w:r>
      <w:r>
        <w:t xml:space="preserve"> to reference the trip data stored in the Fisheries and Oceans Pacific </w:t>
      </w:r>
      <w:proofErr w:type="spellStart"/>
      <w:r>
        <w:t>Groundfish</w:t>
      </w:r>
      <w:proofErr w:type="spellEnd"/>
      <w:r>
        <w:t xml:space="preserve"> database, </w:t>
      </w:r>
      <w:r w:rsidR="00143A38">
        <w:t>GFBIO</w:t>
      </w:r>
      <w:r>
        <w:t xml:space="preserve">.  </w:t>
      </w:r>
    </w:p>
    <w:p w:rsidR="00DE06F9" w:rsidRDefault="00DE06F9" w:rsidP="00DE06F9"/>
    <w:p w:rsidR="00DE06F9" w:rsidRDefault="00306B9E" w:rsidP="006327D4">
      <w:pPr>
        <w:ind w:firstLine="0"/>
      </w:pPr>
      <w:r>
        <w:tab/>
      </w:r>
      <w:r w:rsidR="00DE06F9">
        <w:t xml:space="preserve">The </w:t>
      </w:r>
      <w:r w:rsidR="00D75544">
        <w:t xml:space="preserve">geo-referenced </w:t>
      </w:r>
      <w:r w:rsidR="00DE06F9">
        <w:t>boundaries of the 5 spatial areas (S</w:t>
      </w:r>
      <w:r w:rsidR="00DE06F9" w:rsidRPr="00692AEB">
        <w:rPr>
          <w:vertAlign w:val="subscript"/>
        </w:rPr>
        <w:t>1</w:t>
      </w:r>
      <w:r w:rsidR="00DE06F9">
        <w:t>-S</w:t>
      </w:r>
      <w:r w:rsidR="00DE06F9">
        <w:rPr>
          <w:vertAlign w:val="subscript"/>
        </w:rPr>
        <w:t>5</w:t>
      </w:r>
      <w:r w:rsidR="00DE06F9">
        <w:t>) with colour coded depth strata (RD</w:t>
      </w:r>
      <w:r w:rsidR="00DE06F9" w:rsidRPr="00F157E2">
        <w:rPr>
          <w:vertAlign w:val="subscript"/>
        </w:rPr>
        <w:t>1</w:t>
      </w:r>
      <w:r w:rsidR="00DE06F9">
        <w:t>-RD</w:t>
      </w:r>
      <w:r w:rsidR="00DE06F9">
        <w:rPr>
          <w:vertAlign w:val="subscript"/>
        </w:rPr>
        <w:t>3</w:t>
      </w:r>
      <w:r w:rsidR="00DE06F9">
        <w:t xml:space="preserve">) of the stratified random survey design </w:t>
      </w:r>
      <w:r w:rsidR="003C02A8">
        <w:t xml:space="preserve">and the location of the mainland inlet localities </w:t>
      </w:r>
      <w:r w:rsidR="00DE06F9">
        <w:t>are shown in</w:t>
      </w:r>
      <w:r w:rsidR="006327D4">
        <w:t xml:space="preserve"> </w:t>
      </w:r>
      <w:r w:rsidR="006327D4">
        <w:fldChar w:fldCharType="begin"/>
      </w:r>
      <w:r w:rsidR="006327D4">
        <w:instrText xml:space="preserve"> REF _Ref352662068 \h </w:instrText>
      </w:r>
      <w:r w:rsidR="006327D4">
        <w:fldChar w:fldCharType="separate"/>
      </w:r>
      <w:r w:rsidR="00E23AA3">
        <w:t xml:space="preserve">Figure </w:t>
      </w:r>
      <w:r w:rsidR="00E23AA3">
        <w:rPr>
          <w:noProof/>
        </w:rPr>
        <w:t>1</w:t>
      </w:r>
      <w:r w:rsidR="006327D4">
        <w:fldChar w:fldCharType="end"/>
      </w:r>
      <w:r w:rsidR="006327D4">
        <w:t>.</w:t>
      </w:r>
      <w:r>
        <w:t xml:space="preserve">  </w:t>
      </w:r>
      <w:r w:rsidR="00DE06F9">
        <w:t xml:space="preserve">Individual 2012 survey locations for sets 1 to 115 are plotted over shaded relief maps </w:t>
      </w:r>
      <w:r w:rsidR="00D75544">
        <w:t xml:space="preserve">of the seafloor </w:t>
      </w:r>
      <w:r w:rsidR="00DE06F9">
        <w:t>in</w:t>
      </w:r>
      <w:r w:rsidR="005926D5">
        <w:t xml:space="preserve"> </w:t>
      </w:r>
      <w:r w:rsidR="005926D5">
        <w:fldChar w:fldCharType="begin"/>
      </w:r>
      <w:r w:rsidR="005926D5">
        <w:instrText xml:space="preserve"> REF _Ref353777669 \h </w:instrText>
      </w:r>
      <w:r w:rsidR="005926D5">
        <w:fldChar w:fldCharType="separate"/>
      </w:r>
      <w:r w:rsidR="00E23AA3">
        <w:t xml:space="preserve">Figure </w:t>
      </w:r>
      <w:r w:rsidR="00E23AA3">
        <w:rPr>
          <w:noProof/>
        </w:rPr>
        <w:t>2</w:t>
      </w:r>
      <w:r w:rsidR="005926D5">
        <w:fldChar w:fldCharType="end"/>
      </w:r>
      <w:r w:rsidR="00A16DE3">
        <w:t xml:space="preserve"> to 4</w:t>
      </w:r>
      <w:r w:rsidR="00DE06F9">
        <w:rPr>
          <w:rFonts w:ascii="TimesNewRoman" w:hAnsi="TimesNewRoman" w:cs="TimesNewRoman"/>
        </w:rPr>
        <w:t xml:space="preserve">.  Each location is identified by a colour as either 1) a stratified random survey set; 2) an exploratory set; or 3) a camera set.  </w:t>
      </w:r>
      <w:r w:rsidR="00DE06F9">
        <w:t>The traditional survey localities (mainland inlets) and set line locations for sets 116 to 135 are shown in</w:t>
      </w:r>
      <w:r w:rsidR="00836E84">
        <w:t xml:space="preserve"> </w:t>
      </w:r>
      <w:r w:rsidR="00EE0F0C">
        <w:t>Figure</w:t>
      </w:r>
      <w:r w:rsidR="00121A9D">
        <w:t>s</w:t>
      </w:r>
      <w:r w:rsidR="00EE0F0C">
        <w:t xml:space="preserve"> 5 </w:t>
      </w:r>
      <w:r w:rsidR="00F14AE5">
        <w:t>to 8</w:t>
      </w:r>
      <w:r w:rsidR="00DE06F9">
        <w:t xml:space="preserve">.  </w:t>
      </w:r>
      <w:r w:rsidR="00BA5871">
        <w:t>D</w:t>
      </w:r>
      <w:r w:rsidR="00DE06F9" w:rsidRPr="001D4ABA">
        <w:t>etail</w:t>
      </w:r>
      <w:r w:rsidR="00DE06F9">
        <w:t xml:space="preserve">ed information </w:t>
      </w:r>
      <w:r w:rsidR="00F951DD">
        <w:t xml:space="preserve">collected for each set are presented in </w:t>
      </w:r>
      <w:r w:rsidR="00F951DD">
        <w:fldChar w:fldCharType="begin"/>
      </w:r>
      <w:r w:rsidR="00F951DD">
        <w:instrText xml:space="preserve"> REF _Ref355007810 \h </w:instrText>
      </w:r>
      <w:r w:rsidR="00F951DD">
        <w:fldChar w:fldCharType="separate"/>
      </w:r>
      <w:r w:rsidR="00E23AA3">
        <w:t xml:space="preserve">Appendix </w:t>
      </w:r>
      <w:r w:rsidR="00E23AA3">
        <w:rPr>
          <w:noProof/>
        </w:rPr>
        <w:t>A</w:t>
      </w:r>
      <w:r w:rsidR="00F951DD">
        <w:fldChar w:fldCharType="end"/>
      </w:r>
      <w:r w:rsidR="00F951DD">
        <w:t>.</w:t>
      </w:r>
    </w:p>
    <w:p w:rsidR="00C41676" w:rsidRPr="00C41676" w:rsidRDefault="00B6180B" w:rsidP="00C41676">
      <w:pPr>
        <w:pStyle w:val="myheading2"/>
      </w:pPr>
      <w:bookmarkStart w:id="42" w:name="_Toc207088447"/>
      <w:bookmarkStart w:id="43" w:name="_Toc370203167"/>
      <w:r>
        <w:rPr>
          <w:caps w:val="0"/>
        </w:rPr>
        <w:lastRenderedPageBreak/>
        <w:t>STRATIFIED RANDOM SAMPLING SURVEY</w:t>
      </w:r>
      <w:bookmarkEnd w:id="42"/>
      <w:r>
        <w:rPr>
          <w:caps w:val="0"/>
        </w:rPr>
        <w:t xml:space="preserve"> </w:t>
      </w:r>
      <w:r w:rsidR="001917E8">
        <w:t>COMPONENTS</w:t>
      </w:r>
      <w:bookmarkEnd w:id="43"/>
    </w:p>
    <w:p w:rsidR="001917E8" w:rsidRDefault="001917E8" w:rsidP="001917E8">
      <w:pPr>
        <w:rPr>
          <w:rFonts w:cs="Calibri"/>
        </w:rPr>
      </w:pPr>
      <w:r>
        <w:t>The main component of the 2012 survey employed a stratified random sampling design (</w:t>
      </w:r>
      <w:proofErr w:type="spellStart"/>
      <w:r>
        <w:t>StRS</w:t>
      </w:r>
      <w:proofErr w:type="spellEnd"/>
      <w:r>
        <w:t xml:space="preserve">).   Grid </w:t>
      </w:r>
      <w:r w:rsidR="008476F8">
        <w:t>cell</w:t>
      </w:r>
      <w:r>
        <w:t>s measuring 2 by 2 square kilometers were nested in each of five spatial strata (S</w:t>
      </w:r>
      <w:r w:rsidRPr="002233C6">
        <w:rPr>
          <w:vertAlign w:val="subscript"/>
        </w:rPr>
        <w:t>1</w:t>
      </w:r>
      <w:r>
        <w:t xml:space="preserve"> to S</w:t>
      </w:r>
      <w:r w:rsidRPr="002233C6">
        <w:rPr>
          <w:vertAlign w:val="subscript"/>
        </w:rPr>
        <w:t>5</w:t>
      </w:r>
      <w:r>
        <w:t xml:space="preserve">) and </w:t>
      </w:r>
      <w:r>
        <w:rPr>
          <w:rFonts w:cs="Calibri"/>
        </w:rPr>
        <w:t>three depth strata (RD</w:t>
      </w:r>
      <w:r w:rsidRPr="00831FD4">
        <w:rPr>
          <w:rFonts w:cs="Calibri"/>
          <w:vertAlign w:val="subscript"/>
        </w:rPr>
        <w:t>1</w:t>
      </w:r>
      <w:r>
        <w:rPr>
          <w:rFonts w:cs="Calibri"/>
        </w:rPr>
        <w:t xml:space="preserve"> to RD</w:t>
      </w:r>
      <w:r w:rsidRPr="00831FD4">
        <w:rPr>
          <w:rFonts w:cs="Calibri"/>
          <w:vertAlign w:val="subscript"/>
        </w:rPr>
        <w:t>3</w:t>
      </w:r>
      <w:r>
        <w:rPr>
          <w:rFonts w:cs="Calibri"/>
        </w:rPr>
        <w:t xml:space="preserve">).  </w:t>
      </w:r>
      <w:r>
        <w:t xml:space="preserve"> </w:t>
      </w:r>
      <w:r>
        <w:rPr>
          <w:rFonts w:cs="Calibri"/>
        </w:rPr>
        <w:t xml:space="preserve">The three depth ranges included 100-250 fathoms, 250-450 fathoms and 450-750 fathoms.  </w:t>
      </w:r>
    </w:p>
    <w:p w:rsidR="001917E8" w:rsidRDefault="001917E8" w:rsidP="001917E8">
      <w:pPr>
        <w:rPr>
          <w:rFonts w:cs="Calibri"/>
        </w:rPr>
      </w:pPr>
    </w:p>
    <w:p w:rsidR="00785865" w:rsidRDefault="001917E8" w:rsidP="001A7803">
      <w:pPr>
        <w:ind w:firstLine="0"/>
        <w:rPr>
          <w:rFonts w:cs="Calibri"/>
        </w:rPr>
      </w:pPr>
      <w:r>
        <w:rPr>
          <w:rFonts w:cs="Calibri"/>
        </w:rPr>
        <w:t xml:space="preserve">Historically, from 2003 through 2005, five grid </w:t>
      </w:r>
      <w:r w:rsidR="008476F8">
        <w:t>cells</w:t>
      </w:r>
      <w:r>
        <w:rPr>
          <w:rFonts w:cs="Calibri"/>
        </w:rPr>
        <w:t xml:space="preserve"> were randomly selected in each spatial-depth stratum.   Then from 2006 </w:t>
      </w:r>
      <w:r w:rsidR="00ED4404">
        <w:rPr>
          <w:rFonts w:cs="Calibri"/>
        </w:rPr>
        <w:t>through</w:t>
      </w:r>
      <w:r>
        <w:rPr>
          <w:rFonts w:cs="Calibri"/>
        </w:rPr>
        <w:t xml:space="preserve"> 2010, </w:t>
      </w:r>
      <w:r w:rsidR="00ED4404">
        <w:rPr>
          <w:rFonts w:cs="Calibri"/>
        </w:rPr>
        <w:t>the number of</w:t>
      </w:r>
      <w:r>
        <w:rPr>
          <w:rFonts w:cs="Calibri"/>
        </w:rPr>
        <w:t xml:space="preserve"> grid cells randomly selected in each spatial-depth stratum</w:t>
      </w:r>
      <w:r w:rsidR="00ED4404">
        <w:rPr>
          <w:rFonts w:cs="Calibri"/>
        </w:rPr>
        <w:t xml:space="preserve"> was increased to six</w:t>
      </w:r>
      <w:r>
        <w:rPr>
          <w:rFonts w:cs="Calibri"/>
        </w:rPr>
        <w:t>.  Later, in 2011 and 2012, the grid</w:t>
      </w:r>
      <w:r w:rsidR="008476F8" w:rsidRPr="008476F8">
        <w:t xml:space="preserve"> </w:t>
      </w:r>
      <w:r w:rsidR="008476F8">
        <w:t>cells</w:t>
      </w:r>
      <w:r w:rsidR="008476F8">
        <w:rPr>
          <w:rFonts w:cs="Calibri"/>
        </w:rPr>
        <w:t xml:space="preserve"> </w:t>
      </w:r>
      <w:r>
        <w:rPr>
          <w:rFonts w:cs="Calibri"/>
        </w:rPr>
        <w:t>were randomly chosen based on area and catch numbers (</w:t>
      </w:r>
      <w:r w:rsidR="007170F4">
        <w:rPr>
          <w:rFonts w:cs="Calibri"/>
        </w:rPr>
        <w:fldChar w:fldCharType="begin"/>
      </w:r>
      <w:r w:rsidR="007170F4">
        <w:rPr>
          <w:rFonts w:cs="Calibri"/>
        </w:rPr>
        <w:instrText xml:space="preserve"> REF _Ref353441276 \h </w:instrText>
      </w:r>
      <w:r w:rsidR="007170F4">
        <w:rPr>
          <w:rFonts w:cs="Calibri"/>
        </w:rPr>
      </w:r>
      <w:r w:rsidR="007170F4">
        <w:rPr>
          <w:rFonts w:cs="Calibri"/>
        </w:rPr>
        <w:fldChar w:fldCharType="separate"/>
      </w:r>
      <w:r w:rsidR="00E23AA3">
        <w:t xml:space="preserve">Table </w:t>
      </w:r>
      <w:r w:rsidR="00E23AA3">
        <w:rPr>
          <w:noProof/>
        </w:rPr>
        <w:t>3</w:t>
      </w:r>
      <w:r w:rsidR="007170F4">
        <w:rPr>
          <w:rFonts w:cs="Calibri"/>
        </w:rPr>
        <w:fldChar w:fldCharType="end"/>
      </w:r>
      <w:r>
        <w:rPr>
          <w:rFonts w:cs="Calibri"/>
        </w:rPr>
        <w:t xml:space="preserve">). </w:t>
      </w:r>
    </w:p>
    <w:p w:rsidR="00A86D28" w:rsidRDefault="001917E8" w:rsidP="00A86D28">
      <w:r>
        <w:rPr>
          <w:rFonts w:cs="Calibri"/>
        </w:rPr>
        <w:t xml:space="preserve">The </w:t>
      </w:r>
      <w:r>
        <w:t>geographic boundaries of the five spatial strata (S</w:t>
      </w:r>
      <w:r w:rsidRPr="003261F6">
        <w:rPr>
          <w:vertAlign w:val="subscript"/>
        </w:rPr>
        <w:t>1</w:t>
      </w:r>
      <w:r>
        <w:t>-S</w:t>
      </w:r>
      <w:r w:rsidRPr="003261F6">
        <w:rPr>
          <w:vertAlign w:val="subscript"/>
        </w:rPr>
        <w:t>5</w:t>
      </w:r>
      <w:r>
        <w:t xml:space="preserve">) </w:t>
      </w:r>
      <w:r w:rsidR="00DC12D8">
        <w:t xml:space="preserve">for </w:t>
      </w:r>
      <w:proofErr w:type="spellStart"/>
      <w:r w:rsidR="00DC12D8">
        <w:t>StRS</w:t>
      </w:r>
      <w:proofErr w:type="spellEnd"/>
      <w:r w:rsidR="00DC12D8">
        <w:t xml:space="preserve"> sets </w:t>
      </w:r>
      <w:r>
        <w:t>are listed in</w:t>
      </w:r>
      <w:r w:rsidR="00240978">
        <w:t xml:space="preserve"> </w:t>
      </w:r>
      <w:r w:rsidR="00240978">
        <w:fldChar w:fldCharType="begin"/>
      </w:r>
      <w:r w:rsidR="00240978">
        <w:instrText xml:space="preserve"> REF _Ref353441282 \h </w:instrText>
      </w:r>
      <w:r w:rsidR="00240978">
        <w:fldChar w:fldCharType="separate"/>
      </w:r>
      <w:r w:rsidR="00E23AA3">
        <w:t xml:space="preserve">Table </w:t>
      </w:r>
      <w:r w:rsidR="00E23AA3">
        <w:rPr>
          <w:noProof/>
        </w:rPr>
        <w:t>4</w:t>
      </w:r>
      <w:r w:rsidR="00240978">
        <w:fldChar w:fldCharType="end"/>
      </w:r>
      <w:r w:rsidR="00DC12D8">
        <w:t xml:space="preserve"> and are plotted in Figures 2</w:t>
      </w:r>
      <w:r w:rsidR="001A7803">
        <w:t xml:space="preserve"> to 4</w:t>
      </w:r>
      <w:r>
        <w:rPr>
          <w:rFonts w:cs="Calibri"/>
        </w:rPr>
        <w:t xml:space="preserve">.   </w:t>
      </w:r>
    </w:p>
    <w:p w:rsidR="00DE06F9" w:rsidRPr="004C7672" w:rsidRDefault="00B6180B" w:rsidP="00DE06F9">
      <w:pPr>
        <w:pStyle w:val="myheading2"/>
      </w:pPr>
      <w:bookmarkStart w:id="44" w:name="_Toc207088444"/>
      <w:bookmarkStart w:id="45" w:name="_Toc370203168"/>
      <w:r w:rsidRPr="004C7672">
        <w:rPr>
          <w:caps w:val="0"/>
        </w:rPr>
        <w:t>TRADITIONAL SURVEY</w:t>
      </w:r>
      <w:bookmarkEnd w:id="44"/>
      <w:r w:rsidRPr="004C7672">
        <w:rPr>
          <w:caps w:val="0"/>
        </w:rPr>
        <w:t xml:space="preserve"> COMPONENTS</w:t>
      </w:r>
      <w:bookmarkEnd w:id="45"/>
      <w:r w:rsidRPr="004C7672">
        <w:rPr>
          <w:caps w:val="0"/>
        </w:rPr>
        <w:t xml:space="preserve"> </w:t>
      </w:r>
    </w:p>
    <w:p w:rsidR="004F6025" w:rsidRDefault="00DE06F9" w:rsidP="004F6025">
      <w:r>
        <w:t>T</w:t>
      </w:r>
      <w:r>
        <w:rPr>
          <w:lang w:val="en-GB"/>
        </w:rPr>
        <w:t xml:space="preserve">he </w:t>
      </w:r>
      <w:r>
        <w:t xml:space="preserve">traditional survey component </w:t>
      </w:r>
      <w:r w:rsidR="00DC12D8">
        <w:t>in</w:t>
      </w:r>
      <w:r>
        <w:t xml:space="preserve"> 2012 included conducting standardized sets with specific bait and</w:t>
      </w:r>
      <w:r w:rsidRPr="001D4ABA">
        <w:t xml:space="preserve"> gear </w:t>
      </w:r>
      <w:r>
        <w:t xml:space="preserve">requirements at </w:t>
      </w:r>
      <w:r>
        <w:rPr>
          <w:rFonts w:ascii="TimesNewRomanPSMT" w:hAnsi="TimesNewRomanPSMT" w:cs="TimesNewRomanPSMT"/>
        </w:rPr>
        <w:t xml:space="preserve">four </w:t>
      </w:r>
      <w:r>
        <w:t>mainland inlet localities.</w:t>
      </w:r>
      <w:r w:rsidRPr="001867C1">
        <w:t xml:space="preserve"> </w:t>
      </w:r>
      <w:r>
        <w:t xml:space="preserve">  </w:t>
      </w:r>
      <w:r w:rsidR="00B510BA">
        <w:t>A list of</w:t>
      </w:r>
      <w:r>
        <w:t xml:space="preserve"> historic offshore indexing and tagging localities and a timeline marking the notable changes in these traditional components over the survey years</w:t>
      </w:r>
      <w:r w:rsidR="00B510BA">
        <w:t xml:space="preserve"> is presented in </w:t>
      </w:r>
      <w:r w:rsidR="00B510BA">
        <w:fldChar w:fldCharType="begin"/>
      </w:r>
      <w:r w:rsidR="00B510BA">
        <w:instrText xml:space="preserve"> REF _Ref353431044 \h </w:instrText>
      </w:r>
      <w:r w:rsidR="00B510BA">
        <w:fldChar w:fldCharType="separate"/>
      </w:r>
      <w:r w:rsidR="00E23AA3">
        <w:t xml:space="preserve">Table </w:t>
      </w:r>
      <w:r w:rsidR="00E23AA3">
        <w:rPr>
          <w:noProof/>
        </w:rPr>
        <w:t>5</w:t>
      </w:r>
      <w:r w:rsidR="00B510BA">
        <w:fldChar w:fldCharType="end"/>
      </w:r>
      <w:r>
        <w:t xml:space="preserve">.   </w:t>
      </w:r>
      <w:r w:rsidR="009234B9">
        <w:t>Sets were conducted in</w:t>
      </w:r>
      <w:r>
        <w:t xml:space="preserve"> offshore indexing localities </w:t>
      </w:r>
      <w:r w:rsidR="009234B9">
        <w:t>from</w:t>
      </w:r>
      <w:r w:rsidR="006F7419">
        <w:t xml:space="preserve"> 1988 through to 2010 and</w:t>
      </w:r>
      <w:r>
        <w:t xml:space="preserve"> offshore tagging localities were </w:t>
      </w:r>
      <w:r w:rsidR="009234B9">
        <w:t>conducted at these sites from</w:t>
      </w:r>
      <w:r>
        <w:t xml:space="preserve"> 1996 through to 2007</w:t>
      </w:r>
      <w:r w:rsidR="006F7419">
        <w:t xml:space="preserve">.  </w:t>
      </w:r>
      <w:r w:rsidR="00FE7640">
        <w:t xml:space="preserve">Five </w:t>
      </w:r>
      <w:r w:rsidR="009234B9">
        <w:t>survey</w:t>
      </w:r>
      <w:r w:rsidR="00D351A0">
        <w:t xml:space="preserve"> sets at m</w:t>
      </w:r>
      <w:r>
        <w:t xml:space="preserve">ainland inlet localities </w:t>
      </w:r>
      <w:r w:rsidR="00D351A0">
        <w:t>began in 1994 and a</w:t>
      </w:r>
      <w:r>
        <w:t xml:space="preserve">re </w:t>
      </w:r>
      <w:r w:rsidR="00D351A0">
        <w:t xml:space="preserve">still </w:t>
      </w:r>
      <w:r>
        <w:t>in effect</w:t>
      </w:r>
      <w:r w:rsidR="00FE7640">
        <w:t xml:space="preserve"> (</w:t>
      </w:r>
      <w:r w:rsidR="00B510BA">
        <w:fldChar w:fldCharType="begin"/>
      </w:r>
      <w:r w:rsidR="00B510BA">
        <w:instrText xml:space="preserve"> REF _Ref353860473 \h </w:instrText>
      </w:r>
      <w:r w:rsidR="00B510BA">
        <w:fldChar w:fldCharType="separate"/>
      </w:r>
      <w:r w:rsidR="00E23AA3">
        <w:t xml:space="preserve">Table </w:t>
      </w:r>
      <w:r w:rsidR="00E23AA3">
        <w:rPr>
          <w:noProof/>
        </w:rPr>
        <w:t>6</w:t>
      </w:r>
      <w:r w:rsidR="00B510BA">
        <w:fldChar w:fldCharType="end"/>
      </w:r>
      <w:r w:rsidR="00FE7640">
        <w:t>)</w:t>
      </w:r>
      <w:r w:rsidR="007A156C">
        <w:t>.</w:t>
      </w:r>
      <w:r w:rsidR="004F6025">
        <w:t xml:space="preserve">  In 2003, five distinct geographic boundaries were de</w:t>
      </w:r>
      <w:r w:rsidR="001C2B21">
        <w:t>lineated</w:t>
      </w:r>
      <w:r w:rsidR="004F6025">
        <w:t xml:space="preserve"> and described </w:t>
      </w:r>
      <w:r w:rsidR="00761A67">
        <w:t>for each locality</w:t>
      </w:r>
      <w:r w:rsidR="004F6025">
        <w:t xml:space="preserve"> (</w:t>
      </w:r>
      <w:r w:rsidR="00B510BA">
        <w:fldChar w:fldCharType="begin"/>
      </w:r>
      <w:r w:rsidR="00B510BA">
        <w:instrText xml:space="preserve"> REF _Ref353431070 \h </w:instrText>
      </w:r>
      <w:r w:rsidR="00B510BA">
        <w:fldChar w:fldCharType="separate"/>
      </w:r>
      <w:r w:rsidR="00E23AA3">
        <w:t xml:space="preserve">Table </w:t>
      </w:r>
      <w:r w:rsidR="00E23AA3">
        <w:rPr>
          <w:noProof/>
        </w:rPr>
        <w:t>7</w:t>
      </w:r>
      <w:r w:rsidR="00B510BA">
        <w:fldChar w:fldCharType="end"/>
      </w:r>
      <w:r w:rsidR="004F6025">
        <w:t>).</w:t>
      </w:r>
    </w:p>
    <w:p w:rsidR="00DE06F9" w:rsidRDefault="00DE06F9" w:rsidP="00DE06F9"/>
    <w:p w:rsidR="00A91D17" w:rsidRPr="00C41676" w:rsidRDefault="00C02991" w:rsidP="00A91D17">
      <w:pPr>
        <w:pStyle w:val="myheading3"/>
      </w:pPr>
      <w:r>
        <w:rPr>
          <w:u w:val="none"/>
        </w:rPr>
        <w:t xml:space="preserve">Portland Inlet </w:t>
      </w:r>
      <w:r w:rsidR="00407402">
        <w:rPr>
          <w:u w:val="none"/>
        </w:rPr>
        <w:t>Mainland I</w:t>
      </w:r>
      <w:r w:rsidR="00A91D17">
        <w:rPr>
          <w:u w:val="none"/>
        </w:rPr>
        <w:t xml:space="preserve">nlet </w:t>
      </w:r>
      <w:r w:rsidR="00407402">
        <w:rPr>
          <w:u w:val="none"/>
        </w:rPr>
        <w:t>L</w:t>
      </w:r>
      <w:r>
        <w:rPr>
          <w:u w:val="none"/>
        </w:rPr>
        <w:t>ocality</w:t>
      </w:r>
    </w:p>
    <w:p w:rsidR="00C53792" w:rsidRDefault="008D3BDF" w:rsidP="005305FC">
      <w:r>
        <w:t xml:space="preserve">Portland Inlet was </w:t>
      </w:r>
      <w:proofErr w:type="gramStart"/>
      <w:r>
        <w:t xml:space="preserve">the </w:t>
      </w:r>
      <w:r w:rsidR="00B33B61" w:rsidRPr="0016630E">
        <w:t xml:space="preserve"> most</w:t>
      </w:r>
      <w:proofErr w:type="gramEnd"/>
      <w:r w:rsidR="00B33B61" w:rsidRPr="0016630E">
        <w:t xml:space="preserve"> northern </w:t>
      </w:r>
      <w:r w:rsidR="00B33B61">
        <w:t xml:space="preserve">mainland inlet </w:t>
      </w:r>
      <w:r w:rsidR="00B33B61" w:rsidRPr="0016630E">
        <w:t>locality</w:t>
      </w:r>
      <w:r>
        <w:t>. It is</w:t>
      </w:r>
      <w:r w:rsidR="00B33B61" w:rsidRPr="0016630E">
        <w:rPr>
          <w:szCs w:val="24"/>
        </w:rPr>
        <w:t xml:space="preserve"> located just north of Prince Rupert and is approximately 40 kilometers long.  </w:t>
      </w:r>
      <w:r w:rsidR="002C4F12">
        <w:rPr>
          <w:szCs w:val="24"/>
        </w:rPr>
        <w:t xml:space="preserve">As </w:t>
      </w:r>
      <w:r w:rsidR="00121A9D">
        <w:rPr>
          <w:szCs w:val="24"/>
        </w:rPr>
        <w:t xml:space="preserve">in </w:t>
      </w:r>
      <w:r w:rsidR="002C4F12">
        <w:rPr>
          <w:szCs w:val="24"/>
        </w:rPr>
        <w:t>previous years, f</w:t>
      </w:r>
      <w:r w:rsidR="00DE06F9" w:rsidRPr="0016630E">
        <w:t xml:space="preserve">ive standardized sets were conducted at </w:t>
      </w:r>
      <w:r w:rsidR="009234B9">
        <w:t>this site</w:t>
      </w:r>
      <w:r w:rsidR="00A91D17">
        <w:t xml:space="preserve"> </w:t>
      </w:r>
      <w:r w:rsidR="00DE06F9" w:rsidRPr="0016630E">
        <w:t>during the 2012 survey (</w:t>
      </w:r>
      <w:r w:rsidR="002420D9">
        <w:fldChar w:fldCharType="begin"/>
      </w:r>
      <w:r w:rsidR="002420D9">
        <w:instrText xml:space="preserve"> REF _Ref353860473 \h </w:instrText>
      </w:r>
      <w:r w:rsidR="002420D9">
        <w:fldChar w:fldCharType="separate"/>
      </w:r>
      <w:r w:rsidR="00E23AA3">
        <w:t xml:space="preserve">Table </w:t>
      </w:r>
      <w:r w:rsidR="00E23AA3">
        <w:rPr>
          <w:noProof/>
        </w:rPr>
        <w:t>6</w:t>
      </w:r>
      <w:r w:rsidR="002420D9">
        <w:fldChar w:fldCharType="end"/>
      </w:r>
      <w:r w:rsidR="00DE06F9" w:rsidRPr="0016630E">
        <w:t xml:space="preserve">).  </w:t>
      </w:r>
      <w:r w:rsidR="005305FC" w:rsidRPr="0016630E">
        <w:t xml:space="preserve">The geo-referenced set </w:t>
      </w:r>
      <w:r w:rsidR="00DE06F9" w:rsidRPr="0016630E">
        <w:t>polyline</w:t>
      </w:r>
      <w:r w:rsidR="005305FC" w:rsidRPr="0016630E">
        <w:t>s</w:t>
      </w:r>
      <w:r w:rsidR="00DE06F9" w:rsidRPr="0016630E">
        <w:t xml:space="preserve"> </w:t>
      </w:r>
      <w:r w:rsidR="002C4F12">
        <w:t xml:space="preserve">in Portland Inlet from 2003 to 2012 are plotted in </w:t>
      </w:r>
      <w:r w:rsidR="00C53792">
        <w:fldChar w:fldCharType="begin"/>
      </w:r>
      <w:r w:rsidR="00C53792">
        <w:instrText xml:space="preserve"> REF _Ref353781558 \h </w:instrText>
      </w:r>
      <w:r w:rsidR="00C53792">
        <w:fldChar w:fldCharType="separate"/>
      </w:r>
      <w:r w:rsidR="00E23AA3">
        <w:t xml:space="preserve">Figure </w:t>
      </w:r>
      <w:r w:rsidR="00E23AA3">
        <w:rPr>
          <w:noProof/>
        </w:rPr>
        <w:t>5</w:t>
      </w:r>
      <w:r w:rsidR="00C53792">
        <w:fldChar w:fldCharType="end"/>
      </w:r>
      <w:r w:rsidR="00C53792">
        <w:t xml:space="preserve">.  </w:t>
      </w:r>
      <w:r w:rsidR="00104764">
        <w:t xml:space="preserve">Trap gear was deployed near </w:t>
      </w:r>
      <w:r w:rsidR="00104764" w:rsidRPr="00E55E8D">
        <w:t xml:space="preserve">the </w:t>
      </w:r>
      <w:r w:rsidR="00104764">
        <w:t>center</w:t>
      </w:r>
      <w:r w:rsidR="00104764" w:rsidRPr="00E55E8D">
        <w:t xml:space="preserve"> </w:t>
      </w:r>
      <w:r w:rsidR="00104764">
        <w:t>of each polygon in order to</w:t>
      </w:r>
      <w:r w:rsidR="00104764" w:rsidRPr="00E55E8D">
        <w:t xml:space="preserve"> avoid </w:t>
      </w:r>
      <w:r w:rsidR="00104764">
        <w:t xml:space="preserve">the </w:t>
      </w:r>
      <w:r w:rsidR="00104764" w:rsidRPr="00E55E8D">
        <w:t xml:space="preserve">steep slopes </w:t>
      </w:r>
      <w:r w:rsidR="00104764">
        <w:t>c</w:t>
      </w:r>
      <w:r w:rsidR="00104764" w:rsidRPr="0034320B">
        <w:t>h</w:t>
      </w:r>
      <w:r w:rsidR="00104764" w:rsidRPr="00BD58BC">
        <w:rPr>
          <w:rStyle w:val="Emphasis"/>
          <w:i w:val="0"/>
          <w:color w:val="000000"/>
          <w:shd w:val="clear" w:color="auto" w:fill="FFFFFF"/>
        </w:rPr>
        <w:t>aracteristic</w:t>
      </w:r>
      <w:r w:rsidR="00104764">
        <w:rPr>
          <w:rStyle w:val="Emphasis"/>
          <w:i w:val="0"/>
          <w:color w:val="000000"/>
          <w:shd w:val="clear" w:color="auto" w:fill="FFFFFF"/>
        </w:rPr>
        <w:t xml:space="preserve"> of this British Columbian fjord.  </w:t>
      </w:r>
      <w:r w:rsidR="002420D9">
        <w:rPr>
          <w:rStyle w:val="Emphasis"/>
          <w:i w:val="0"/>
          <w:color w:val="000000"/>
          <w:shd w:val="clear" w:color="auto" w:fill="FFFFFF"/>
        </w:rPr>
        <w:t xml:space="preserve">The </w:t>
      </w:r>
      <w:r w:rsidR="002420D9" w:rsidRPr="002420D9">
        <w:rPr>
          <w:rStyle w:val="Emphasis"/>
          <w:i w:val="0"/>
          <w:color w:val="000000"/>
          <w:shd w:val="clear" w:color="auto" w:fill="FFFFFF"/>
        </w:rPr>
        <w:t>geographic coordinate</w:t>
      </w:r>
      <w:r w:rsidR="002420D9">
        <w:rPr>
          <w:rStyle w:val="Emphasis"/>
          <w:i w:val="0"/>
          <w:color w:val="000000"/>
          <w:shd w:val="clear" w:color="auto" w:fill="FFFFFF"/>
        </w:rPr>
        <w:t xml:space="preserve">s for the five polygons that make up </w:t>
      </w:r>
      <w:r w:rsidR="009234B9">
        <w:rPr>
          <w:rStyle w:val="Emphasis"/>
          <w:i w:val="0"/>
          <w:color w:val="000000"/>
          <w:shd w:val="clear" w:color="auto" w:fill="FFFFFF"/>
        </w:rPr>
        <w:t>this</w:t>
      </w:r>
      <w:r w:rsidR="002420D9">
        <w:rPr>
          <w:rStyle w:val="Emphasis"/>
          <w:i w:val="0"/>
          <w:color w:val="000000"/>
          <w:shd w:val="clear" w:color="auto" w:fill="FFFFFF"/>
        </w:rPr>
        <w:t xml:space="preserve"> locality are presented in </w:t>
      </w:r>
      <w:r w:rsidR="002420D9">
        <w:rPr>
          <w:rStyle w:val="Emphasis"/>
          <w:i w:val="0"/>
          <w:color w:val="000000"/>
          <w:shd w:val="clear" w:color="auto" w:fill="FFFFFF"/>
        </w:rPr>
        <w:fldChar w:fldCharType="begin"/>
      </w:r>
      <w:r w:rsidR="002420D9">
        <w:rPr>
          <w:rStyle w:val="Emphasis"/>
          <w:i w:val="0"/>
          <w:color w:val="000000"/>
          <w:shd w:val="clear" w:color="auto" w:fill="FFFFFF"/>
        </w:rPr>
        <w:instrText xml:space="preserve"> REF _Ref353431070 \h </w:instrText>
      </w:r>
      <w:r w:rsidR="002420D9">
        <w:rPr>
          <w:rStyle w:val="Emphasis"/>
          <w:i w:val="0"/>
          <w:color w:val="000000"/>
          <w:shd w:val="clear" w:color="auto" w:fill="FFFFFF"/>
        </w:rPr>
      </w:r>
      <w:r w:rsidR="002420D9">
        <w:rPr>
          <w:rStyle w:val="Emphasis"/>
          <w:i w:val="0"/>
          <w:color w:val="000000"/>
          <w:shd w:val="clear" w:color="auto" w:fill="FFFFFF"/>
        </w:rPr>
        <w:fldChar w:fldCharType="separate"/>
      </w:r>
      <w:r w:rsidR="00E23AA3">
        <w:t xml:space="preserve">Table </w:t>
      </w:r>
      <w:r w:rsidR="00E23AA3">
        <w:rPr>
          <w:noProof/>
        </w:rPr>
        <w:t>7</w:t>
      </w:r>
      <w:r w:rsidR="002420D9">
        <w:rPr>
          <w:rStyle w:val="Emphasis"/>
          <w:i w:val="0"/>
          <w:color w:val="000000"/>
          <w:shd w:val="clear" w:color="auto" w:fill="FFFFFF"/>
        </w:rPr>
        <w:fldChar w:fldCharType="end"/>
      </w:r>
      <w:r w:rsidR="002420D9">
        <w:rPr>
          <w:rStyle w:val="Emphasis"/>
          <w:i w:val="0"/>
          <w:color w:val="000000"/>
          <w:shd w:val="clear" w:color="auto" w:fill="FFFFFF"/>
        </w:rPr>
        <w:t xml:space="preserve">. </w:t>
      </w:r>
    </w:p>
    <w:p w:rsidR="00C53792" w:rsidRDefault="00C53792" w:rsidP="005305FC"/>
    <w:p w:rsidR="00A91D17" w:rsidRPr="00C41676" w:rsidRDefault="00A91D17" w:rsidP="00A91D17">
      <w:pPr>
        <w:pStyle w:val="myheading3"/>
      </w:pPr>
      <w:r w:rsidRPr="00A91D17">
        <w:rPr>
          <w:u w:val="none"/>
        </w:rPr>
        <w:t xml:space="preserve">Gil Island </w:t>
      </w:r>
      <w:r w:rsidR="00407402">
        <w:rPr>
          <w:u w:val="none"/>
        </w:rPr>
        <w:t>Mainland I</w:t>
      </w:r>
      <w:r>
        <w:rPr>
          <w:u w:val="none"/>
        </w:rPr>
        <w:t xml:space="preserve">nlet </w:t>
      </w:r>
      <w:r w:rsidR="00407402">
        <w:rPr>
          <w:u w:val="none"/>
        </w:rPr>
        <w:t>L</w:t>
      </w:r>
      <w:r>
        <w:rPr>
          <w:u w:val="none"/>
        </w:rPr>
        <w:t>ocality</w:t>
      </w:r>
    </w:p>
    <w:p w:rsidR="00376364" w:rsidRDefault="00A91D17" w:rsidP="00376364">
      <w:r>
        <w:rPr>
          <w:szCs w:val="24"/>
        </w:rPr>
        <w:t>T</w:t>
      </w:r>
      <w:r w:rsidR="005305FC" w:rsidRPr="0016630E">
        <w:rPr>
          <w:szCs w:val="24"/>
        </w:rPr>
        <w:t xml:space="preserve">he Gil Island locality is located south west of </w:t>
      </w:r>
      <w:proofErr w:type="spellStart"/>
      <w:r w:rsidR="005305FC" w:rsidRPr="0016630E">
        <w:rPr>
          <w:szCs w:val="24"/>
        </w:rPr>
        <w:t>Kitimat</w:t>
      </w:r>
      <w:proofErr w:type="spellEnd"/>
      <w:r w:rsidR="005305FC" w:rsidRPr="0016630E">
        <w:rPr>
          <w:szCs w:val="24"/>
        </w:rPr>
        <w:t xml:space="preserve"> and is situated in the entrance to Douglas Channel. </w:t>
      </w:r>
      <w:r>
        <w:rPr>
          <w:szCs w:val="24"/>
        </w:rPr>
        <w:t xml:space="preserve">As </w:t>
      </w:r>
      <w:r w:rsidR="00121A9D">
        <w:rPr>
          <w:szCs w:val="24"/>
        </w:rPr>
        <w:t xml:space="preserve">in </w:t>
      </w:r>
      <w:r>
        <w:rPr>
          <w:szCs w:val="24"/>
        </w:rPr>
        <w:t>previous years, f</w:t>
      </w:r>
      <w:r w:rsidRPr="0016630E">
        <w:t xml:space="preserve">ive standardized sets were conducted at the </w:t>
      </w:r>
      <w:r w:rsidRPr="0016630E">
        <w:rPr>
          <w:szCs w:val="24"/>
        </w:rPr>
        <w:t xml:space="preserve">Gil Island </w:t>
      </w:r>
      <w:r>
        <w:rPr>
          <w:szCs w:val="24"/>
        </w:rPr>
        <w:t xml:space="preserve">locality </w:t>
      </w:r>
      <w:r w:rsidRPr="0016630E">
        <w:t>during the 2012 survey (</w:t>
      </w:r>
      <w:r w:rsidR="00436344">
        <w:fldChar w:fldCharType="begin"/>
      </w:r>
      <w:r w:rsidR="00436344">
        <w:instrText xml:space="preserve"> REF _Ref353860473 \h </w:instrText>
      </w:r>
      <w:r w:rsidR="00436344">
        <w:fldChar w:fldCharType="separate"/>
      </w:r>
      <w:r w:rsidR="00E23AA3">
        <w:t xml:space="preserve">Table </w:t>
      </w:r>
      <w:r w:rsidR="00E23AA3">
        <w:rPr>
          <w:noProof/>
        </w:rPr>
        <w:t>6</w:t>
      </w:r>
      <w:r w:rsidR="00436344">
        <w:fldChar w:fldCharType="end"/>
      </w:r>
      <w:r w:rsidR="00436344">
        <w:t xml:space="preserve">).  </w:t>
      </w:r>
      <w:r w:rsidRPr="0016630E">
        <w:t xml:space="preserve">The geo-referenced set polylines </w:t>
      </w:r>
      <w:r>
        <w:t xml:space="preserve">in </w:t>
      </w:r>
      <w:r w:rsidRPr="0016630E">
        <w:rPr>
          <w:szCs w:val="24"/>
        </w:rPr>
        <w:t xml:space="preserve">Gil Island </w:t>
      </w:r>
      <w:r>
        <w:t>from 2003 to 2012 are shown in</w:t>
      </w:r>
      <w:r w:rsidR="00647526">
        <w:t xml:space="preserve"> </w:t>
      </w:r>
      <w:r w:rsidR="00647526">
        <w:fldChar w:fldCharType="begin"/>
      </w:r>
      <w:r w:rsidR="00647526">
        <w:instrText xml:space="preserve"> REF _Ref356281002 \h </w:instrText>
      </w:r>
      <w:r w:rsidR="00647526">
        <w:fldChar w:fldCharType="separate"/>
      </w:r>
      <w:r w:rsidR="00E23AA3">
        <w:t xml:space="preserve">Figure </w:t>
      </w:r>
      <w:r w:rsidR="00E23AA3">
        <w:rPr>
          <w:noProof/>
        </w:rPr>
        <w:t>6</w:t>
      </w:r>
      <w:r w:rsidR="00647526">
        <w:fldChar w:fldCharType="end"/>
      </w:r>
      <w:r w:rsidR="007E7898">
        <w:t xml:space="preserve">.  Trap gear was deployed near </w:t>
      </w:r>
      <w:r w:rsidR="007E7898" w:rsidRPr="00E55E8D">
        <w:t xml:space="preserve">the </w:t>
      </w:r>
      <w:r w:rsidR="007E7898">
        <w:t>center</w:t>
      </w:r>
      <w:r w:rsidR="007E7898" w:rsidRPr="00E55E8D">
        <w:t xml:space="preserve"> </w:t>
      </w:r>
      <w:r w:rsidR="007E7898">
        <w:t>of each polygon in order to</w:t>
      </w:r>
      <w:r w:rsidR="007E7898" w:rsidRPr="00E55E8D">
        <w:t xml:space="preserve"> avoid </w:t>
      </w:r>
      <w:r w:rsidR="007E7898">
        <w:t xml:space="preserve">the </w:t>
      </w:r>
      <w:r w:rsidR="007E7898" w:rsidRPr="00E55E8D">
        <w:t xml:space="preserve">steep slopes </w:t>
      </w:r>
      <w:r w:rsidR="007E7898">
        <w:t>c</w:t>
      </w:r>
      <w:r w:rsidR="007E7898" w:rsidRPr="0034320B">
        <w:t>h</w:t>
      </w:r>
      <w:r w:rsidR="007E7898" w:rsidRPr="00BD58BC">
        <w:rPr>
          <w:rStyle w:val="Emphasis"/>
          <w:i w:val="0"/>
          <w:color w:val="000000"/>
          <w:shd w:val="clear" w:color="auto" w:fill="FFFFFF"/>
        </w:rPr>
        <w:t>aracteristic</w:t>
      </w:r>
      <w:r w:rsidR="007E7898">
        <w:rPr>
          <w:rStyle w:val="Emphasis"/>
          <w:i w:val="0"/>
          <w:color w:val="000000"/>
          <w:shd w:val="clear" w:color="auto" w:fill="FFFFFF"/>
        </w:rPr>
        <w:t xml:space="preserve"> of Douglas Channel.</w:t>
      </w:r>
      <w:r w:rsidR="00376364" w:rsidRPr="00376364">
        <w:rPr>
          <w:rStyle w:val="Emphasis"/>
          <w:i w:val="0"/>
          <w:color w:val="000000"/>
          <w:shd w:val="clear" w:color="auto" w:fill="FFFFFF"/>
        </w:rPr>
        <w:t xml:space="preserve"> </w:t>
      </w:r>
      <w:r w:rsidR="00376364">
        <w:rPr>
          <w:rStyle w:val="Emphasis"/>
          <w:i w:val="0"/>
          <w:color w:val="000000"/>
          <w:shd w:val="clear" w:color="auto" w:fill="FFFFFF"/>
        </w:rPr>
        <w:t xml:space="preserve">The </w:t>
      </w:r>
      <w:r w:rsidR="00376364" w:rsidRPr="002420D9">
        <w:rPr>
          <w:rStyle w:val="Emphasis"/>
          <w:i w:val="0"/>
          <w:color w:val="000000"/>
          <w:shd w:val="clear" w:color="auto" w:fill="FFFFFF"/>
        </w:rPr>
        <w:t>geographic coordinate</w:t>
      </w:r>
      <w:r w:rsidR="00376364">
        <w:rPr>
          <w:rStyle w:val="Emphasis"/>
          <w:i w:val="0"/>
          <w:color w:val="000000"/>
          <w:shd w:val="clear" w:color="auto" w:fill="FFFFFF"/>
        </w:rPr>
        <w:t xml:space="preserve">s for the five polygons that make up Gil Island locality are presented in </w:t>
      </w:r>
      <w:r w:rsidR="00376364">
        <w:rPr>
          <w:rStyle w:val="Emphasis"/>
          <w:i w:val="0"/>
          <w:color w:val="000000"/>
          <w:shd w:val="clear" w:color="auto" w:fill="FFFFFF"/>
        </w:rPr>
        <w:fldChar w:fldCharType="begin"/>
      </w:r>
      <w:r w:rsidR="00376364">
        <w:rPr>
          <w:rStyle w:val="Emphasis"/>
          <w:i w:val="0"/>
          <w:color w:val="000000"/>
          <w:shd w:val="clear" w:color="auto" w:fill="FFFFFF"/>
        </w:rPr>
        <w:instrText xml:space="preserve"> REF _Ref353431070 \h </w:instrText>
      </w:r>
      <w:r w:rsidR="00376364">
        <w:rPr>
          <w:rStyle w:val="Emphasis"/>
          <w:i w:val="0"/>
          <w:color w:val="000000"/>
          <w:shd w:val="clear" w:color="auto" w:fill="FFFFFF"/>
        </w:rPr>
      </w:r>
      <w:r w:rsidR="00376364">
        <w:rPr>
          <w:rStyle w:val="Emphasis"/>
          <w:i w:val="0"/>
          <w:color w:val="000000"/>
          <w:shd w:val="clear" w:color="auto" w:fill="FFFFFF"/>
        </w:rPr>
        <w:fldChar w:fldCharType="separate"/>
      </w:r>
      <w:r w:rsidR="00E23AA3">
        <w:t xml:space="preserve">Table </w:t>
      </w:r>
      <w:r w:rsidR="00E23AA3">
        <w:rPr>
          <w:noProof/>
        </w:rPr>
        <w:t>7</w:t>
      </w:r>
      <w:r w:rsidR="00376364">
        <w:rPr>
          <w:rStyle w:val="Emphasis"/>
          <w:i w:val="0"/>
          <w:color w:val="000000"/>
          <w:shd w:val="clear" w:color="auto" w:fill="FFFFFF"/>
        </w:rPr>
        <w:fldChar w:fldCharType="end"/>
      </w:r>
      <w:r w:rsidR="00376364">
        <w:rPr>
          <w:rStyle w:val="Emphasis"/>
          <w:i w:val="0"/>
          <w:color w:val="000000"/>
          <w:shd w:val="clear" w:color="auto" w:fill="FFFFFF"/>
        </w:rPr>
        <w:t xml:space="preserve">. </w:t>
      </w:r>
    </w:p>
    <w:p w:rsidR="00A91D17" w:rsidRPr="00C41676" w:rsidRDefault="00407402" w:rsidP="005305FC">
      <w:pPr>
        <w:pStyle w:val="myheading3"/>
      </w:pPr>
      <w:r>
        <w:rPr>
          <w:u w:val="none"/>
        </w:rPr>
        <w:lastRenderedPageBreak/>
        <w:t>Finlayson Channel</w:t>
      </w:r>
      <w:r w:rsidRPr="00A91D17">
        <w:rPr>
          <w:u w:val="none"/>
        </w:rPr>
        <w:t xml:space="preserve"> </w:t>
      </w:r>
      <w:r>
        <w:rPr>
          <w:u w:val="none"/>
        </w:rPr>
        <w:t>Mainland Inlet Locality</w:t>
      </w:r>
    </w:p>
    <w:p w:rsidR="00376364" w:rsidRDefault="005305FC" w:rsidP="00376364">
      <w:r w:rsidRPr="0016630E">
        <w:rPr>
          <w:szCs w:val="24"/>
        </w:rPr>
        <w:t xml:space="preserve">The Finlayson Channel locality </w:t>
      </w:r>
      <w:r w:rsidR="0016630E" w:rsidRPr="0016630E">
        <w:rPr>
          <w:szCs w:val="24"/>
        </w:rPr>
        <w:t xml:space="preserve">extends north of </w:t>
      </w:r>
      <w:proofErr w:type="spellStart"/>
      <w:r w:rsidR="0016630E" w:rsidRPr="0016630E">
        <w:rPr>
          <w:szCs w:val="24"/>
        </w:rPr>
        <w:t>Milbanke</w:t>
      </w:r>
      <w:proofErr w:type="spellEnd"/>
      <w:r w:rsidR="0016630E" w:rsidRPr="0016630E">
        <w:rPr>
          <w:szCs w:val="24"/>
        </w:rPr>
        <w:t xml:space="preserve"> Sound</w:t>
      </w:r>
      <w:r w:rsidRPr="0016630E">
        <w:rPr>
          <w:szCs w:val="24"/>
        </w:rPr>
        <w:t xml:space="preserve"> and west of Roderick Island.</w:t>
      </w:r>
      <w:r w:rsidR="0016630E" w:rsidRPr="0016630E">
        <w:rPr>
          <w:szCs w:val="24"/>
        </w:rPr>
        <w:t xml:space="preserve">  </w:t>
      </w:r>
      <w:r w:rsidR="002F440F">
        <w:rPr>
          <w:szCs w:val="24"/>
        </w:rPr>
        <w:t xml:space="preserve">As </w:t>
      </w:r>
      <w:r w:rsidR="00EE6CB4">
        <w:rPr>
          <w:szCs w:val="24"/>
        </w:rPr>
        <w:t xml:space="preserve">in </w:t>
      </w:r>
      <w:r w:rsidR="002F440F">
        <w:rPr>
          <w:szCs w:val="24"/>
        </w:rPr>
        <w:t>previous years, f</w:t>
      </w:r>
      <w:r w:rsidR="002F440F" w:rsidRPr="0016630E">
        <w:t xml:space="preserve">ive standardized sets were conducted at the </w:t>
      </w:r>
      <w:r w:rsidR="002F440F" w:rsidRPr="0016630E">
        <w:rPr>
          <w:szCs w:val="24"/>
        </w:rPr>
        <w:t xml:space="preserve">Finlayson Channel </w:t>
      </w:r>
      <w:r w:rsidR="002F440F">
        <w:rPr>
          <w:szCs w:val="24"/>
        </w:rPr>
        <w:t xml:space="preserve">locality </w:t>
      </w:r>
      <w:r w:rsidR="002F440F" w:rsidRPr="0016630E">
        <w:t>during the 2012 survey (</w:t>
      </w:r>
      <w:r w:rsidR="00607FA7">
        <w:fldChar w:fldCharType="begin"/>
      </w:r>
      <w:r w:rsidR="00607FA7">
        <w:instrText xml:space="preserve"> REF _Ref353860473 \h </w:instrText>
      </w:r>
      <w:r w:rsidR="00607FA7">
        <w:fldChar w:fldCharType="separate"/>
      </w:r>
      <w:r w:rsidR="00E23AA3">
        <w:t xml:space="preserve">Table </w:t>
      </w:r>
      <w:r w:rsidR="00E23AA3">
        <w:rPr>
          <w:noProof/>
        </w:rPr>
        <w:t>6</w:t>
      </w:r>
      <w:r w:rsidR="00607FA7">
        <w:fldChar w:fldCharType="end"/>
      </w:r>
      <w:r w:rsidR="002F440F" w:rsidRPr="0016630E">
        <w:t xml:space="preserve">).  The geo-referenced set polylines </w:t>
      </w:r>
      <w:r w:rsidR="002F440F">
        <w:t xml:space="preserve">in </w:t>
      </w:r>
      <w:r w:rsidR="00A42E37" w:rsidRPr="0016630E">
        <w:rPr>
          <w:szCs w:val="24"/>
        </w:rPr>
        <w:t xml:space="preserve">Finlayson Channel </w:t>
      </w:r>
      <w:r w:rsidR="002F440F">
        <w:t xml:space="preserve">from 2003 to 2012 are plotted in </w:t>
      </w:r>
      <w:r w:rsidR="00CC52E1">
        <w:fldChar w:fldCharType="begin"/>
      </w:r>
      <w:r w:rsidR="00CC52E1">
        <w:instrText xml:space="preserve"> REF _Ref353784932 \h </w:instrText>
      </w:r>
      <w:r w:rsidR="00CC52E1">
        <w:fldChar w:fldCharType="separate"/>
      </w:r>
      <w:r w:rsidR="00E23AA3">
        <w:t xml:space="preserve">Figure </w:t>
      </w:r>
      <w:r w:rsidR="00E23AA3">
        <w:rPr>
          <w:noProof/>
        </w:rPr>
        <w:t>7</w:t>
      </w:r>
      <w:r w:rsidR="00CC52E1">
        <w:fldChar w:fldCharType="end"/>
      </w:r>
      <w:r w:rsidR="00CC52E1">
        <w:t>.</w:t>
      </w:r>
      <w:r w:rsidR="00345C4B">
        <w:t xml:space="preserve">  Trap gear was deployed near </w:t>
      </w:r>
      <w:r w:rsidR="00345C4B" w:rsidRPr="00E55E8D">
        <w:t xml:space="preserve">the </w:t>
      </w:r>
      <w:r w:rsidR="00345C4B">
        <w:t>center</w:t>
      </w:r>
      <w:r w:rsidR="00345C4B" w:rsidRPr="00E55E8D">
        <w:t xml:space="preserve"> </w:t>
      </w:r>
      <w:r w:rsidR="00345C4B">
        <w:t>of each polygon in order to</w:t>
      </w:r>
      <w:r w:rsidR="00345C4B" w:rsidRPr="00E55E8D">
        <w:t xml:space="preserve"> avoid </w:t>
      </w:r>
      <w:r w:rsidR="00345C4B">
        <w:t xml:space="preserve">the </w:t>
      </w:r>
      <w:r w:rsidR="00345C4B" w:rsidRPr="00E55E8D">
        <w:t xml:space="preserve">steep slopes </w:t>
      </w:r>
      <w:r w:rsidR="00096EE1">
        <w:t>found in</w:t>
      </w:r>
      <w:r w:rsidR="00345C4B" w:rsidRPr="00345C4B">
        <w:rPr>
          <w:szCs w:val="24"/>
        </w:rPr>
        <w:t xml:space="preserve"> </w:t>
      </w:r>
      <w:r w:rsidR="00345C4B" w:rsidRPr="0016630E">
        <w:rPr>
          <w:szCs w:val="24"/>
        </w:rPr>
        <w:t>Finlayson Channel</w:t>
      </w:r>
      <w:r w:rsidR="00345C4B">
        <w:rPr>
          <w:szCs w:val="24"/>
        </w:rPr>
        <w:t>.</w:t>
      </w:r>
      <w:r w:rsidR="00376364">
        <w:rPr>
          <w:szCs w:val="24"/>
        </w:rPr>
        <w:t xml:space="preserve">  </w:t>
      </w:r>
      <w:r w:rsidR="00376364">
        <w:rPr>
          <w:rStyle w:val="Emphasis"/>
          <w:i w:val="0"/>
          <w:color w:val="000000"/>
          <w:shd w:val="clear" w:color="auto" w:fill="FFFFFF"/>
        </w:rPr>
        <w:t xml:space="preserve">The </w:t>
      </w:r>
      <w:r w:rsidR="00376364" w:rsidRPr="002420D9">
        <w:rPr>
          <w:rStyle w:val="Emphasis"/>
          <w:i w:val="0"/>
          <w:color w:val="000000"/>
          <w:shd w:val="clear" w:color="auto" w:fill="FFFFFF"/>
        </w:rPr>
        <w:t>geographic coordinate</w:t>
      </w:r>
      <w:r w:rsidR="00376364">
        <w:rPr>
          <w:rStyle w:val="Emphasis"/>
          <w:i w:val="0"/>
          <w:color w:val="000000"/>
          <w:shd w:val="clear" w:color="auto" w:fill="FFFFFF"/>
        </w:rPr>
        <w:t>s for the five polygons that make up</w:t>
      </w:r>
      <w:r w:rsidR="00152FAE">
        <w:rPr>
          <w:rStyle w:val="Emphasis"/>
          <w:i w:val="0"/>
          <w:color w:val="000000"/>
          <w:shd w:val="clear" w:color="auto" w:fill="FFFFFF"/>
        </w:rPr>
        <w:t xml:space="preserve"> th</w:t>
      </w:r>
      <w:r w:rsidR="0000261D">
        <w:rPr>
          <w:rStyle w:val="Emphasis"/>
          <w:i w:val="0"/>
          <w:color w:val="000000"/>
          <w:shd w:val="clear" w:color="auto" w:fill="FFFFFF"/>
        </w:rPr>
        <w:t xml:space="preserve">e </w:t>
      </w:r>
      <w:r w:rsidR="00D33CF9">
        <w:rPr>
          <w:rStyle w:val="Emphasis"/>
          <w:i w:val="0"/>
          <w:color w:val="000000"/>
          <w:shd w:val="clear" w:color="auto" w:fill="FFFFFF"/>
        </w:rPr>
        <w:t>boundaries are</w:t>
      </w:r>
      <w:r w:rsidR="00376364">
        <w:rPr>
          <w:rStyle w:val="Emphasis"/>
          <w:i w:val="0"/>
          <w:color w:val="000000"/>
          <w:shd w:val="clear" w:color="auto" w:fill="FFFFFF"/>
        </w:rPr>
        <w:t xml:space="preserve"> presented in </w:t>
      </w:r>
      <w:r w:rsidR="00376364">
        <w:rPr>
          <w:rStyle w:val="Emphasis"/>
          <w:i w:val="0"/>
          <w:color w:val="000000"/>
          <w:shd w:val="clear" w:color="auto" w:fill="FFFFFF"/>
        </w:rPr>
        <w:fldChar w:fldCharType="begin"/>
      </w:r>
      <w:r w:rsidR="00376364">
        <w:rPr>
          <w:rStyle w:val="Emphasis"/>
          <w:i w:val="0"/>
          <w:color w:val="000000"/>
          <w:shd w:val="clear" w:color="auto" w:fill="FFFFFF"/>
        </w:rPr>
        <w:instrText xml:space="preserve"> REF _Ref353431070 \h </w:instrText>
      </w:r>
      <w:r w:rsidR="00376364">
        <w:rPr>
          <w:rStyle w:val="Emphasis"/>
          <w:i w:val="0"/>
          <w:color w:val="000000"/>
          <w:shd w:val="clear" w:color="auto" w:fill="FFFFFF"/>
        </w:rPr>
      </w:r>
      <w:r w:rsidR="00376364">
        <w:rPr>
          <w:rStyle w:val="Emphasis"/>
          <w:i w:val="0"/>
          <w:color w:val="000000"/>
          <w:shd w:val="clear" w:color="auto" w:fill="FFFFFF"/>
        </w:rPr>
        <w:fldChar w:fldCharType="separate"/>
      </w:r>
      <w:r w:rsidR="00E23AA3">
        <w:t xml:space="preserve">Table </w:t>
      </w:r>
      <w:r w:rsidR="00E23AA3">
        <w:rPr>
          <w:noProof/>
        </w:rPr>
        <w:t>7</w:t>
      </w:r>
      <w:r w:rsidR="00376364">
        <w:rPr>
          <w:rStyle w:val="Emphasis"/>
          <w:i w:val="0"/>
          <w:color w:val="000000"/>
          <w:shd w:val="clear" w:color="auto" w:fill="FFFFFF"/>
        </w:rPr>
        <w:fldChar w:fldCharType="end"/>
      </w:r>
      <w:r w:rsidR="00376364">
        <w:rPr>
          <w:rStyle w:val="Emphasis"/>
          <w:i w:val="0"/>
          <w:color w:val="000000"/>
          <w:shd w:val="clear" w:color="auto" w:fill="FFFFFF"/>
        </w:rPr>
        <w:t xml:space="preserve">. </w:t>
      </w:r>
    </w:p>
    <w:p w:rsidR="007E284D" w:rsidRDefault="007E284D" w:rsidP="005305FC">
      <w:pPr>
        <w:rPr>
          <w:szCs w:val="24"/>
        </w:rPr>
      </w:pPr>
    </w:p>
    <w:p w:rsidR="00407402" w:rsidRPr="00C41676" w:rsidRDefault="00407402" w:rsidP="005305FC">
      <w:pPr>
        <w:pStyle w:val="myheading3"/>
      </w:pPr>
      <w:r>
        <w:rPr>
          <w:u w:val="none"/>
        </w:rPr>
        <w:t>Dean/Burke Channel</w:t>
      </w:r>
      <w:r w:rsidRPr="00A91D17">
        <w:rPr>
          <w:u w:val="none"/>
        </w:rPr>
        <w:t xml:space="preserve"> </w:t>
      </w:r>
      <w:r>
        <w:rPr>
          <w:u w:val="none"/>
        </w:rPr>
        <w:t>Mainland Inlet Locality</w:t>
      </w:r>
    </w:p>
    <w:p w:rsidR="005305FC" w:rsidRDefault="0016630E" w:rsidP="00DE06F9">
      <w:r w:rsidRPr="0016630E">
        <w:rPr>
          <w:szCs w:val="24"/>
        </w:rPr>
        <w:t xml:space="preserve">Dean Channel </w:t>
      </w:r>
      <w:r w:rsidR="00CC52E1">
        <w:rPr>
          <w:szCs w:val="24"/>
        </w:rPr>
        <w:t>extends north east from Fisher Channel on the north side of King Island</w:t>
      </w:r>
      <w:r w:rsidR="00CC3548">
        <w:rPr>
          <w:szCs w:val="24"/>
        </w:rPr>
        <w:t xml:space="preserve"> and</w:t>
      </w:r>
      <w:r w:rsidRPr="0016630E">
        <w:rPr>
          <w:szCs w:val="24"/>
        </w:rPr>
        <w:t xml:space="preserve"> west of Bella Coola</w:t>
      </w:r>
      <w:r w:rsidR="00CC3548">
        <w:rPr>
          <w:szCs w:val="24"/>
        </w:rPr>
        <w:t xml:space="preserve">. </w:t>
      </w:r>
      <w:r w:rsidRPr="0016630E">
        <w:rPr>
          <w:szCs w:val="24"/>
        </w:rPr>
        <w:t xml:space="preserve">Burke Channel </w:t>
      </w:r>
      <w:r w:rsidR="00CC3548">
        <w:rPr>
          <w:szCs w:val="24"/>
        </w:rPr>
        <w:t xml:space="preserve">is on the south side of </w:t>
      </w:r>
      <w:r w:rsidRPr="0016630E">
        <w:rPr>
          <w:szCs w:val="24"/>
        </w:rPr>
        <w:t xml:space="preserve">King Island </w:t>
      </w:r>
      <w:r w:rsidR="00CC3548">
        <w:rPr>
          <w:szCs w:val="24"/>
        </w:rPr>
        <w:t xml:space="preserve">and south west of </w:t>
      </w:r>
      <w:r w:rsidR="00CC3548" w:rsidRPr="0016630E">
        <w:rPr>
          <w:szCs w:val="24"/>
        </w:rPr>
        <w:t>Bella Coola</w:t>
      </w:r>
      <w:r w:rsidR="00CC3548">
        <w:rPr>
          <w:szCs w:val="24"/>
        </w:rPr>
        <w:t>.</w:t>
      </w:r>
      <w:r w:rsidR="00DD247D" w:rsidRPr="00DD247D">
        <w:rPr>
          <w:szCs w:val="24"/>
        </w:rPr>
        <w:t xml:space="preserve"> </w:t>
      </w:r>
      <w:r w:rsidR="00DD247D">
        <w:rPr>
          <w:szCs w:val="24"/>
        </w:rPr>
        <w:t xml:space="preserve">As </w:t>
      </w:r>
      <w:r w:rsidR="00A2599F">
        <w:rPr>
          <w:szCs w:val="24"/>
        </w:rPr>
        <w:t xml:space="preserve">in </w:t>
      </w:r>
      <w:r w:rsidR="00DD247D">
        <w:rPr>
          <w:szCs w:val="24"/>
        </w:rPr>
        <w:t>previous years, f</w:t>
      </w:r>
      <w:r w:rsidR="00DD247D" w:rsidRPr="0016630E">
        <w:t>ive standardized sets were conducted</w:t>
      </w:r>
      <w:r w:rsidR="00A2599F">
        <w:t xml:space="preserve"> </w:t>
      </w:r>
      <w:r w:rsidR="00DD247D" w:rsidRPr="0016630E">
        <w:t xml:space="preserve">at the </w:t>
      </w:r>
      <w:r w:rsidR="00DD247D">
        <w:rPr>
          <w:szCs w:val="24"/>
        </w:rPr>
        <w:t>Dean/Burke</w:t>
      </w:r>
      <w:r w:rsidR="00DD247D" w:rsidRPr="0016630E">
        <w:rPr>
          <w:szCs w:val="24"/>
        </w:rPr>
        <w:t xml:space="preserve"> Channel </w:t>
      </w:r>
      <w:r w:rsidR="00DD247D">
        <w:rPr>
          <w:szCs w:val="24"/>
        </w:rPr>
        <w:t xml:space="preserve">locality </w:t>
      </w:r>
      <w:r w:rsidR="00DD247D" w:rsidRPr="0016630E">
        <w:t>during the 2012 survey (</w:t>
      </w:r>
      <w:r w:rsidR="00607FA7">
        <w:fldChar w:fldCharType="begin"/>
      </w:r>
      <w:r w:rsidR="00607FA7">
        <w:instrText xml:space="preserve"> REF _Ref353860473 \h </w:instrText>
      </w:r>
      <w:r w:rsidR="00607FA7">
        <w:fldChar w:fldCharType="separate"/>
      </w:r>
      <w:r w:rsidR="00E23AA3">
        <w:t xml:space="preserve">Table </w:t>
      </w:r>
      <w:r w:rsidR="00E23AA3">
        <w:rPr>
          <w:noProof/>
        </w:rPr>
        <w:t>6</w:t>
      </w:r>
      <w:r w:rsidR="00607FA7">
        <w:fldChar w:fldCharType="end"/>
      </w:r>
      <w:r w:rsidR="00DD247D" w:rsidRPr="0016630E">
        <w:t xml:space="preserve">).  The geo-referenced set polylines </w:t>
      </w:r>
      <w:r w:rsidR="00DD247D">
        <w:t xml:space="preserve">in </w:t>
      </w:r>
      <w:r w:rsidR="00376364" w:rsidRPr="0016630E">
        <w:rPr>
          <w:szCs w:val="24"/>
        </w:rPr>
        <w:t>Dean</w:t>
      </w:r>
      <w:r w:rsidR="00376364">
        <w:rPr>
          <w:szCs w:val="24"/>
        </w:rPr>
        <w:t>/Burke Channel</w:t>
      </w:r>
      <w:r w:rsidR="00376364">
        <w:t xml:space="preserve"> </w:t>
      </w:r>
      <w:r w:rsidR="00DD247D">
        <w:t xml:space="preserve">from 2003 to 2012 are shown in </w:t>
      </w:r>
      <w:r w:rsidR="00096EE1">
        <w:fldChar w:fldCharType="begin"/>
      </w:r>
      <w:r w:rsidR="00096EE1">
        <w:instrText xml:space="preserve"> REF _Ref353787543 \h </w:instrText>
      </w:r>
      <w:r w:rsidR="00096EE1">
        <w:fldChar w:fldCharType="separate"/>
      </w:r>
      <w:r w:rsidR="00E23AA3">
        <w:t xml:space="preserve">Figure </w:t>
      </w:r>
      <w:r w:rsidR="00E23AA3">
        <w:rPr>
          <w:noProof/>
        </w:rPr>
        <w:t>8</w:t>
      </w:r>
      <w:r w:rsidR="00096EE1">
        <w:fldChar w:fldCharType="end"/>
      </w:r>
      <w:r w:rsidR="00376364">
        <w:t xml:space="preserve"> and the geographic coordinates of individual polygons are presented in </w:t>
      </w:r>
      <w:r w:rsidR="00376364">
        <w:fldChar w:fldCharType="begin"/>
      </w:r>
      <w:r w:rsidR="00376364">
        <w:instrText xml:space="preserve"> REF _Ref353431070 \h </w:instrText>
      </w:r>
      <w:r w:rsidR="00376364">
        <w:fldChar w:fldCharType="separate"/>
      </w:r>
      <w:r w:rsidR="00E23AA3">
        <w:t xml:space="preserve">Table </w:t>
      </w:r>
      <w:r w:rsidR="00E23AA3">
        <w:rPr>
          <w:noProof/>
        </w:rPr>
        <w:t>7</w:t>
      </w:r>
      <w:r w:rsidR="00376364">
        <w:fldChar w:fldCharType="end"/>
      </w:r>
      <w:r w:rsidR="00376364">
        <w:t>.</w:t>
      </w:r>
    </w:p>
    <w:p w:rsidR="00096EE1" w:rsidRDefault="00096EE1" w:rsidP="00DE06F9">
      <w:pPr>
        <w:rPr>
          <w:rFonts w:cs="Calibri"/>
        </w:rPr>
      </w:pPr>
    </w:p>
    <w:p w:rsidR="00096EE1" w:rsidRDefault="005F5742" w:rsidP="00096EE1">
      <w:pPr>
        <w:pStyle w:val="myheading2"/>
      </w:pPr>
      <w:bookmarkStart w:id="46" w:name="_Toc370203169"/>
      <w:r>
        <w:rPr>
          <w:caps w:val="0"/>
        </w:rPr>
        <w:t xml:space="preserve">VANCOUVER </w:t>
      </w:r>
      <w:r w:rsidRPr="00280A5F">
        <w:rPr>
          <w:rFonts w:cs="Arial"/>
          <w:caps w:val="0"/>
        </w:rPr>
        <w:t xml:space="preserve">ISLAND INLETS </w:t>
      </w:r>
      <w:r>
        <w:rPr>
          <w:caps w:val="0"/>
        </w:rPr>
        <w:t>EXPLORATORY COMPONENT</w:t>
      </w:r>
      <w:bookmarkEnd w:id="46"/>
    </w:p>
    <w:p w:rsidR="00096EE1" w:rsidRDefault="00096EE1" w:rsidP="00096EE1">
      <w:r>
        <w:t xml:space="preserve">To </w:t>
      </w:r>
      <w:r w:rsidR="00705249">
        <w:t>assess those</w:t>
      </w:r>
      <w:r>
        <w:t xml:space="preserve"> areas that have not </w:t>
      </w:r>
      <w:r w:rsidR="00746156">
        <w:t xml:space="preserve">previously </w:t>
      </w:r>
      <w:r>
        <w:t xml:space="preserve">been surveyed for </w:t>
      </w:r>
      <w:r w:rsidR="006F733D">
        <w:t>Sablefish</w:t>
      </w:r>
      <w:r>
        <w:t xml:space="preserve"> density and/or size composition, two exploratory sets were conducted in </w:t>
      </w:r>
      <w:r w:rsidR="0000261D">
        <w:t>a</w:t>
      </w:r>
      <w:r>
        <w:t xml:space="preserve"> Vancouver Island inlet near </w:t>
      </w:r>
      <w:proofErr w:type="spellStart"/>
      <w:r>
        <w:t>Quatsino</w:t>
      </w:r>
      <w:proofErr w:type="spellEnd"/>
      <w:r>
        <w:t xml:space="preserve"> Sound (</w:t>
      </w:r>
      <w:r w:rsidR="009639C8">
        <w:fldChar w:fldCharType="begin"/>
      </w:r>
      <w:r w:rsidR="009639C8">
        <w:instrText xml:space="preserve"> REF _Ref353860473 \h </w:instrText>
      </w:r>
      <w:r w:rsidR="009639C8">
        <w:fldChar w:fldCharType="separate"/>
      </w:r>
      <w:r w:rsidR="00E23AA3">
        <w:t xml:space="preserve">Table </w:t>
      </w:r>
      <w:r w:rsidR="00E23AA3">
        <w:rPr>
          <w:noProof/>
        </w:rPr>
        <w:t>6</w:t>
      </w:r>
      <w:r w:rsidR="009639C8">
        <w:fldChar w:fldCharType="end"/>
      </w:r>
      <w:r w:rsidR="009639C8">
        <w:t xml:space="preserve">).  </w:t>
      </w:r>
      <w:r>
        <w:t>These two sets (</w:t>
      </w:r>
      <w:r>
        <w:fldChar w:fldCharType="begin"/>
      </w:r>
      <w:r>
        <w:instrText xml:space="preserve"> REF _Ref353777669 \h </w:instrText>
      </w:r>
      <w:r>
        <w:fldChar w:fldCharType="separate"/>
      </w:r>
      <w:r w:rsidR="00E23AA3">
        <w:t xml:space="preserve">Figure </w:t>
      </w:r>
      <w:r w:rsidR="00E23AA3">
        <w:rPr>
          <w:noProof/>
        </w:rPr>
        <w:t>2</w:t>
      </w:r>
      <w:r>
        <w:fldChar w:fldCharType="end"/>
      </w:r>
      <w:r>
        <w:t xml:space="preserve">, right panel) were conducted in the immediate vicinity of the two exploratory sets that were </w:t>
      </w:r>
      <w:r w:rsidR="00792388">
        <w:t>done</w:t>
      </w:r>
      <w:r>
        <w:t xml:space="preserve"> in the 2011 survey.  </w:t>
      </w:r>
    </w:p>
    <w:p w:rsidR="00DE06F9" w:rsidRDefault="00DE06F9" w:rsidP="00DE06F9"/>
    <w:p w:rsidR="00DE06F9" w:rsidRDefault="00763694" w:rsidP="00DE06F9">
      <w:pPr>
        <w:pStyle w:val="myheading2"/>
      </w:pPr>
      <w:r>
        <w:t xml:space="preserve">  </w:t>
      </w:r>
      <w:bookmarkStart w:id="47" w:name="_Toc370203170"/>
      <w:r w:rsidR="005410EC">
        <w:rPr>
          <w:caps w:val="0"/>
        </w:rPr>
        <w:t>BENTHIC IMPACTS STUDY</w:t>
      </w:r>
      <w:bookmarkEnd w:id="47"/>
    </w:p>
    <w:p w:rsidR="00DE06F9" w:rsidRPr="00B407DB" w:rsidRDefault="00C66B88" w:rsidP="00DE06F9">
      <w:pPr>
        <w:rPr>
          <w:lang w:val="en-GB"/>
        </w:rPr>
      </w:pPr>
      <w:r>
        <w:t>In order to evaluate the impacts to benthic habitat when the trap gear c</w:t>
      </w:r>
      <w:r w:rsidR="00D13F9D">
        <w:t xml:space="preserve">ontacts the sea-floor bottom, three </w:t>
      </w:r>
      <w:r>
        <w:t xml:space="preserve">preliminary </w:t>
      </w:r>
      <w:r w:rsidR="00D13F9D">
        <w:t xml:space="preserve">video sets were conducted </w:t>
      </w:r>
      <w:r w:rsidR="00746156">
        <w:t xml:space="preserve">in order </w:t>
      </w:r>
      <w:r w:rsidR="00D13F9D">
        <w:t>to identify</w:t>
      </w:r>
      <w:r w:rsidR="00DE06F9">
        <w:t xml:space="preserve"> </w:t>
      </w:r>
      <w:r w:rsidR="00D13F9D">
        <w:t xml:space="preserve">the optimal </w:t>
      </w:r>
      <w:r w:rsidR="00DE06F9">
        <w:t xml:space="preserve">video angles and footage </w:t>
      </w:r>
      <w:r w:rsidR="00D13F9D">
        <w:t xml:space="preserve">needed </w:t>
      </w:r>
      <w:r>
        <w:t xml:space="preserve">from </w:t>
      </w:r>
      <w:r w:rsidR="00D13F9D">
        <w:t xml:space="preserve">the </w:t>
      </w:r>
      <w:r w:rsidR="00DE06F9">
        <w:t>underwater cameras</w:t>
      </w:r>
      <w:r w:rsidR="00D13F9D">
        <w:t>.</w:t>
      </w:r>
      <w:r w:rsidR="005A53D4">
        <w:t xml:space="preserve">  The </w:t>
      </w:r>
      <w:r w:rsidR="00057315">
        <w:t>location</w:t>
      </w:r>
      <w:r w:rsidR="00BA7151">
        <w:t>s</w:t>
      </w:r>
      <w:r w:rsidR="00057315">
        <w:t xml:space="preserve"> of the video sets are</w:t>
      </w:r>
      <w:r w:rsidR="005A53D4">
        <w:t xml:space="preserve"> represented by yellow markers in </w:t>
      </w:r>
      <w:r w:rsidR="005A53D4">
        <w:fldChar w:fldCharType="begin"/>
      </w:r>
      <w:r w:rsidR="005A53D4">
        <w:instrText xml:space="preserve"> REF _Ref353777669 \h </w:instrText>
      </w:r>
      <w:r w:rsidR="005A53D4">
        <w:fldChar w:fldCharType="separate"/>
      </w:r>
      <w:r w:rsidR="00E23AA3">
        <w:t xml:space="preserve">Figure </w:t>
      </w:r>
      <w:r w:rsidR="00E23AA3">
        <w:rPr>
          <w:noProof/>
        </w:rPr>
        <w:t>2</w:t>
      </w:r>
      <w:r w:rsidR="005A53D4">
        <w:fldChar w:fldCharType="end"/>
      </w:r>
      <w:r w:rsidR="005A53D4">
        <w:t>, left panel.</w:t>
      </w:r>
      <w:r w:rsidR="0000261D">
        <w:t xml:space="preserve"> </w:t>
      </w:r>
    </w:p>
    <w:p w:rsidR="00DE06F9" w:rsidRPr="00BA7151" w:rsidRDefault="00DE06F9" w:rsidP="00DE06F9">
      <w:pPr>
        <w:rPr>
          <w:lang w:val="en-GB"/>
        </w:rPr>
      </w:pPr>
    </w:p>
    <w:p w:rsidR="00DE06F9" w:rsidRDefault="00DE06F9" w:rsidP="00DE06F9">
      <w:pPr>
        <w:pStyle w:val="myheading2"/>
      </w:pPr>
      <w:bookmarkStart w:id="48" w:name="_Toc67971290"/>
      <w:bookmarkStart w:id="49" w:name="_Toc207088448"/>
      <w:r>
        <w:t xml:space="preserve"> </w:t>
      </w:r>
      <w:r w:rsidR="005410EC">
        <w:t xml:space="preserve"> </w:t>
      </w:r>
      <w:bookmarkStart w:id="50" w:name="_Toc370203171"/>
      <w:r>
        <w:t>FISHING GEAR</w:t>
      </w:r>
      <w:bookmarkEnd w:id="50"/>
      <w:r>
        <w:t xml:space="preserve"> </w:t>
      </w:r>
      <w:bookmarkEnd w:id="48"/>
      <w:bookmarkEnd w:id="49"/>
    </w:p>
    <w:p w:rsidR="00DE06F9" w:rsidRDefault="007F73A0" w:rsidP="00DE06F9">
      <w:r>
        <w:t xml:space="preserve"> </w:t>
      </w:r>
      <w:r w:rsidR="00DE06F9">
        <w:t>As in previous surveys, a</w:t>
      </w:r>
      <w:r w:rsidR="00DE06F9" w:rsidRPr="001D4ABA">
        <w:t xml:space="preserve"> set of longline trap gear consisted of a line resting on the ocean floor (</w:t>
      </w:r>
      <w:proofErr w:type="spellStart"/>
      <w:r w:rsidR="00DE06F9" w:rsidRPr="001D4ABA">
        <w:t>groundline</w:t>
      </w:r>
      <w:proofErr w:type="spellEnd"/>
      <w:r w:rsidR="00DE06F9" w:rsidRPr="001D4ABA">
        <w:t xml:space="preserve">) with </w:t>
      </w:r>
      <w:r w:rsidR="00DE06F9">
        <w:t xml:space="preserve">25 </w:t>
      </w:r>
      <w:r w:rsidR="00DE06F9" w:rsidRPr="001D4ABA">
        <w:t xml:space="preserve">baited traps attached </w:t>
      </w:r>
      <w:r w:rsidR="00DE06F9">
        <w:t xml:space="preserve">to beckets </w:t>
      </w:r>
      <w:r w:rsidR="00DE06F9" w:rsidRPr="001D4ABA">
        <w:t xml:space="preserve">at </w:t>
      </w:r>
      <w:r w:rsidR="00DE06F9">
        <w:t xml:space="preserve">46 m </w:t>
      </w:r>
      <w:r w:rsidR="00DE06F9" w:rsidRPr="001D4ABA">
        <w:t>intervals along its length</w:t>
      </w:r>
      <w:r w:rsidR="00DE06F9">
        <w:t xml:space="preserve">.  </w:t>
      </w:r>
      <w:r w:rsidR="00011FDA">
        <w:t>The bait methods for each survey component</w:t>
      </w:r>
      <w:r w:rsidR="00C723FF">
        <w:t xml:space="preserve"> are listed in </w:t>
      </w:r>
      <w:r w:rsidR="00C723FF">
        <w:fldChar w:fldCharType="begin"/>
      </w:r>
      <w:r w:rsidR="00C723FF">
        <w:instrText xml:space="preserve"> REF _Ref353430843 \h </w:instrText>
      </w:r>
      <w:r w:rsidR="00C723FF">
        <w:fldChar w:fldCharType="separate"/>
      </w:r>
      <w:r w:rsidR="00E23AA3">
        <w:t xml:space="preserve">Table </w:t>
      </w:r>
      <w:r w:rsidR="00E23AA3">
        <w:rPr>
          <w:noProof/>
        </w:rPr>
        <w:t>1</w:t>
      </w:r>
      <w:r w:rsidR="00C723FF">
        <w:fldChar w:fldCharType="end"/>
      </w:r>
      <w:r w:rsidR="00C723FF">
        <w:t xml:space="preserve">.  </w:t>
      </w:r>
      <w:r w:rsidR="00DE06F9">
        <w:t xml:space="preserve">Individual components of the </w:t>
      </w:r>
      <w:r w:rsidR="00DE06F9" w:rsidRPr="001D4ABA">
        <w:t>fishing gear</w:t>
      </w:r>
      <w:r w:rsidR="008B622C">
        <w:t xml:space="preserve"> are shown in </w:t>
      </w:r>
      <w:r w:rsidR="008B622C">
        <w:fldChar w:fldCharType="begin"/>
      </w:r>
      <w:r w:rsidR="008B622C">
        <w:instrText xml:space="preserve"> REF _Ref353451349 \h </w:instrText>
      </w:r>
      <w:r w:rsidR="008B622C">
        <w:fldChar w:fldCharType="separate"/>
      </w:r>
      <w:r w:rsidR="00E23AA3">
        <w:t xml:space="preserve">Figure </w:t>
      </w:r>
      <w:r w:rsidR="00E23AA3">
        <w:rPr>
          <w:noProof/>
        </w:rPr>
        <w:t>9</w:t>
      </w:r>
      <w:r w:rsidR="008B622C">
        <w:fldChar w:fldCharType="end"/>
      </w:r>
      <w:r w:rsidR="00DE06F9">
        <w:t>.  S</w:t>
      </w:r>
      <w:r w:rsidR="00DE06F9" w:rsidRPr="001D4ABA">
        <w:t>ee Wyeth and Kronlund (2003)</w:t>
      </w:r>
      <w:r w:rsidR="00DE06F9">
        <w:t xml:space="preserve"> and</w:t>
      </w:r>
      <w:r w:rsidR="00DE06F9" w:rsidRPr="00326EFF">
        <w:rPr>
          <w:color w:val="FF0000"/>
        </w:rPr>
        <w:t xml:space="preserve"> </w:t>
      </w:r>
      <w:r w:rsidR="00D20E33">
        <w:rPr>
          <w:color w:val="FF0000"/>
        </w:rPr>
        <w:fldChar w:fldCharType="begin"/>
      </w:r>
      <w:r w:rsidR="00D20E33">
        <w:rPr>
          <w:color w:val="FF0000"/>
        </w:rPr>
        <w:instrText xml:space="preserve"> REF _Ref353451349 \h </w:instrText>
      </w:r>
      <w:r w:rsidR="00D20E33">
        <w:rPr>
          <w:color w:val="FF0000"/>
        </w:rPr>
      </w:r>
      <w:r w:rsidR="00D20E33">
        <w:rPr>
          <w:color w:val="FF0000"/>
        </w:rPr>
        <w:fldChar w:fldCharType="separate"/>
      </w:r>
      <w:r w:rsidR="00E23AA3">
        <w:t xml:space="preserve">Figure </w:t>
      </w:r>
      <w:r w:rsidR="00E23AA3">
        <w:rPr>
          <w:noProof/>
        </w:rPr>
        <w:t>9</w:t>
      </w:r>
      <w:r w:rsidR="00D20E33">
        <w:rPr>
          <w:color w:val="FF0000"/>
        </w:rPr>
        <w:fldChar w:fldCharType="end"/>
      </w:r>
      <w:r w:rsidR="00D20E33">
        <w:rPr>
          <w:color w:val="FF0000"/>
        </w:rPr>
        <w:t xml:space="preserve"> </w:t>
      </w:r>
      <w:r w:rsidR="00DE06F9">
        <w:t>f</w:t>
      </w:r>
      <w:r w:rsidR="00DE06F9" w:rsidRPr="001D4ABA">
        <w:t>or a more detailed description of the survey fishing gear and setting and hauling procedures.</w:t>
      </w:r>
      <w:r w:rsidR="0000261D">
        <w:t xml:space="preserve"> </w:t>
      </w:r>
      <w:r w:rsidR="00DE06F9" w:rsidRPr="001D4ABA">
        <w:t xml:space="preserve">  </w:t>
      </w:r>
    </w:p>
    <w:p w:rsidR="00DE06F9" w:rsidRDefault="00DE06F9" w:rsidP="00DE06F9"/>
    <w:p w:rsidR="00DE06F9" w:rsidRPr="005A1169" w:rsidRDefault="005410EC" w:rsidP="00DE06F9">
      <w:pPr>
        <w:pStyle w:val="myheading2"/>
      </w:pPr>
      <w:bookmarkStart w:id="51" w:name="_Toc370203172"/>
      <w:r w:rsidRPr="005A1169">
        <w:rPr>
          <w:caps w:val="0"/>
        </w:rPr>
        <w:lastRenderedPageBreak/>
        <w:t>DATA COLLECTION</w:t>
      </w:r>
      <w:r>
        <w:rPr>
          <w:caps w:val="0"/>
        </w:rPr>
        <w:t xml:space="preserve"> DURING GEAR DEPLOYMENT</w:t>
      </w:r>
      <w:bookmarkEnd w:id="51"/>
      <w:r>
        <w:rPr>
          <w:caps w:val="0"/>
        </w:rPr>
        <w:t xml:space="preserve"> </w:t>
      </w:r>
    </w:p>
    <w:p w:rsidR="00746156" w:rsidRDefault="00DE06F9" w:rsidP="00DE06F9">
      <w:r>
        <w:t xml:space="preserve">A deck diagram for the F/V Ocean Pearl shows the specific locations where data was recorded </w:t>
      </w:r>
      <w:r w:rsidR="005F2D6A">
        <w:t>in 2012</w:t>
      </w:r>
      <w:r w:rsidR="00A2599F">
        <w:t>,</w:t>
      </w:r>
      <w:r w:rsidR="005F2D6A">
        <w:t xml:space="preserve"> </w:t>
      </w:r>
      <w:r>
        <w:t xml:space="preserve">and how the deck space was used for </w:t>
      </w:r>
      <w:r w:rsidR="005F2D6A">
        <w:t>sorting and sampling</w:t>
      </w:r>
      <w:r>
        <w:t xml:space="preserve"> the catch (</w:t>
      </w:r>
      <w:r w:rsidR="00C633F5">
        <w:fldChar w:fldCharType="begin"/>
      </w:r>
      <w:r w:rsidR="00C633F5">
        <w:instrText xml:space="preserve"> REF _Ref353443109 \h </w:instrText>
      </w:r>
      <w:r w:rsidR="00C633F5">
        <w:fldChar w:fldCharType="separate"/>
      </w:r>
      <w:r w:rsidR="00E23AA3">
        <w:t xml:space="preserve">Appendix </w:t>
      </w:r>
      <w:r w:rsidR="00E23AA3">
        <w:rPr>
          <w:noProof/>
        </w:rPr>
        <w:t>B</w:t>
      </w:r>
      <w:r w:rsidR="00C633F5">
        <w:fldChar w:fldCharType="end"/>
      </w:r>
      <w:r w:rsidR="00C633F5">
        <w:t xml:space="preserve">).  </w:t>
      </w:r>
      <w:r w:rsidR="005F2D6A">
        <w:t>At the time of</w:t>
      </w:r>
      <w:r>
        <w:t xml:space="preserve"> deployment</w:t>
      </w:r>
      <w:proofErr w:type="gramStart"/>
      <w:r w:rsidR="00746156">
        <w:t>,</w:t>
      </w:r>
      <w:r>
        <w:t>,</w:t>
      </w:r>
      <w:proofErr w:type="gramEnd"/>
      <w:r>
        <w:t xml:space="preserve"> a set log data form (</w:t>
      </w:r>
      <w:r w:rsidR="00225E08">
        <w:fldChar w:fldCharType="begin"/>
      </w:r>
      <w:r w:rsidR="00225E08">
        <w:instrText xml:space="preserve"> REF _Ref353789181 \h </w:instrText>
      </w:r>
      <w:r w:rsidR="00225E08">
        <w:fldChar w:fldCharType="separate"/>
      </w:r>
      <w:r w:rsidR="00E23AA3">
        <w:t xml:space="preserve">Appendix </w:t>
      </w:r>
      <w:r w:rsidR="00E23AA3">
        <w:rPr>
          <w:noProof/>
        </w:rPr>
        <w:t>C</w:t>
      </w:r>
      <w:r w:rsidR="00225E08">
        <w:fldChar w:fldCharType="end"/>
      </w:r>
      <w:r>
        <w:t>, example</w:t>
      </w:r>
      <w:r w:rsidR="00832DF3">
        <w:t xml:space="preserve"> </w:t>
      </w:r>
      <w:r w:rsidR="00832DF3">
        <w:fldChar w:fldCharType="begin"/>
      </w:r>
      <w:r w:rsidR="00832DF3">
        <w:instrText xml:space="preserve"> REF _Ref353455250 \h </w:instrText>
      </w:r>
      <w:r w:rsidR="00832DF3">
        <w:fldChar w:fldCharType="separate"/>
      </w:r>
      <w:r w:rsidR="00E23AA3">
        <w:t xml:space="preserve">Figure C. </w:t>
      </w:r>
      <w:r w:rsidR="00E23AA3">
        <w:rPr>
          <w:noProof/>
        </w:rPr>
        <w:t>1</w:t>
      </w:r>
      <w:r w:rsidR="00832DF3">
        <w:fldChar w:fldCharType="end"/>
      </w:r>
      <w:r>
        <w:t xml:space="preserve">) and a bridge log data form (example, </w:t>
      </w:r>
      <w:r w:rsidR="00687907">
        <w:fldChar w:fldCharType="begin"/>
      </w:r>
      <w:r w:rsidR="00687907">
        <w:instrText xml:space="preserve"> REF _Ref353455269 \h </w:instrText>
      </w:r>
      <w:r w:rsidR="00687907">
        <w:fldChar w:fldCharType="separate"/>
      </w:r>
      <w:r w:rsidR="00E23AA3">
        <w:t xml:space="preserve">Figure C. </w:t>
      </w:r>
      <w:r w:rsidR="00E23AA3">
        <w:rPr>
          <w:noProof/>
        </w:rPr>
        <w:t>2</w:t>
      </w:r>
      <w:r w:rsidR="00687907">
        <w:fldChar w:fldCharType="end"/>
      </w:r>
      <w:r w:rsidR="00687907">
        <w:t xml:space="preserve">) </w:t>
      </w:r>
      <w:r>
        <w:t xml:space="preserve">were completed by science staff members.  </w:t>
      </w:r>
    </w:p>
    <w:p w:rsidR="00746156" w:rsidRDefault="00746156" w:rsidP="00DE06F9"/>
    <w:p w:rsidR="00864055" w:rsidRDefault="00DE06F9" w:rsidP="00DE06F9">
      <w:r>
        <w:t>The set log data form was filled out on the deck near the stern setting table</w:t>
      </w:r>
      <w:r w:rsidRPr="00756E6A">
        <w:t xml:space="preserve"> </w:t>
      </w:r>
      <w:r w:rsidR="008D3BDF">
        <w:t>where the recorder had</w:t>
      </w:r>
      <w:r>
        <w:t xml:space="preserve"> maximum visibility of the </w:t>
      </w:r>
      <w:r w:rsidR="005F2D6A">
        <w:t xml:space="preserve">crew </w:t>
      </w:r>
      <w:r>
        <w:t>setting</w:t>
      </w:r>
      <w:r w:rsidR="005F2D6A">
        <w:t xml:space="preserve"> the gear.</w:t>
      </w:r>
      <w:r>
        <w:t xml:space="preserve">  The time was logged </w:t>
      </w:r>
      <w:r w:rsidR="00A2599F">
        <w:t xml:space="preserve">when the </w:t>
      </w:r>
      <w:r>
        <w:t>1</w:t>
      </w:r>
      <w:r w:rsidRPr="00D96BF8">
        <w:rPr>
          <w:vertAlign w:val="superscript"/>
        </w:rPr>
        <w:t>st</w:t>
      </w:r>
      <w:r>
        <w:t xml:space="preserve"> and 2</w:t>
      </w:r>
      <w:r w:rsidRPr="00D96BF8">
        <w:rPr>
          <w:vertAlign w:val="superscript"/>
        </w:rPr>
        <w:t>nd</w:t>
      </w:r>
      <w:r>
        <w:t xml:space="preserve"> buoy</w:t>
      </w:r>
      <w:r w:rsidR="00A2599F">
        <w:t xml:space="preserve">s, </w:t>
      </w:r>
      <w:r>
        <w:t>and the 1</w:t>
      </w:r>
      <w:r w:rsidRPr="00D96BF8">
        <w:rPr>
          <w:vertAlign w:val="superscript"/>
        </w:rPr>
        <w:t>st</w:t>
      </w:r>
      <w:r>
        <w:t xml:space="preserve"> and 2</w:t>
      </w:r>
      <w:r w:rsidRPr="00D96BF8">
        <w:rPr>
          <w:vertAlign w:val="superscript"/>
        </w:rPr>
        <w:t>nd</w:t>
      </w:r>
      <w:r>
        <w:t xml:space="preserve"> anchor</w:t>
      </w:r>
      <w:r w:rsidR="00A2599F">
        <w:t>s were deployed</w:t>
      </w:r>
      <w:r>
        <w:t xml:space="preserve">.  Each of the 25 traps were counted and inspected as they were deployed over the stern </w:t>
      </w:r>
      <w:r w:rsidRPr="00052F57">
        <w:t>rail</w:t>
      </w:r>
      <w:r>
        <w:t>.</w:t>
      </w:r>
      <w:r w:rsidRPr="00052F57">
        <w:t xml:space="preserve"> </w:t>
      </w:r>
      <w:r>
        <w:t xml:space="preserve"> Any missed beckets, </w:t>
      </w:r>
      <w:r w:rsidR="00864055">
        <w:t xml:space="preserve">extra traps, </w:t>
      </w:r>
      <w:r>
        <w:t>unclosed</w:t>
      </w:r>
      <w:r w:rsidRPr="00052F57">
        <w:t xml:space="preserve"> escape rings</w:t>
      </w:r>
      <w:r>
        <w:t xml:space="preserve"> and web damage were noted</w:t>
      </w:r>
      <w:r w:rsidRPr="00052F57">
        <w:t>.</w:t>
      </w:r>
      <w:r>
        <w:t xml:space="preserve">  </w:t>
      </w:r>
      <w:r w:rsidR="00864055">
        <w:t>The recorder noted the bait type, weight</w:t>
      </w:r>
      <w:r w:rsidR="008D3BDF">
        <w:t>,</w:t>
      </w:r>
      <w:r w:rsidR="00864055">
        <w:t xml:space="preserve"> and method (</w:t>
      </w:r>
      <w:r w:rsidR="002E30AE">
        <w:t>i.e.</w:t>
      </w:r>
      <w:r w:rsidR="00864055">
        <w:t xml:space="preserve"> bagged</w:t>
      </w:r>
      <w:r w:rsidR="00095823">
        <w:t xml:space="preserve"> bait or loose bait</w:t>
      </w:r>
      <w:r w:rsidR="00864055">
        <w:t xml:space="preserve">).   When </w:t>
      </w:r>
      <w:r w:rsidR="00D26223">
        <w:t>each third</w:t>
      </w:r>
      <w:r w:rsidR="00864055">
        <w:t xml:space="preserve"> trap was deployed, t</w:t>
      </w:r>
      <w:r>
        <w:t xml:space="preserve">he recorder ensured that a Seabird SBE 39 temperature and </w:t>
      </w:r>
      <w:r w:rsidR="001F0725">
        <w:t>pressure</w:t>
      </w:r>
      <w:r>
        <w:t xml:space="preserve"> logger </w:t>
      </w:r>
      <w:r w:rsidR="00DB1B60">
        <w:t xml:space="preserve">was </w:t>
      </w:r>
      <w:r w:rsidR="00864055">
        <w:t xml:space="preserve">inside </w:t>
      </w:r>
      <w:r>
        <w:t xml:space="preserve">and </w:t>
      </w:r>
      <w:r w:rsidR="00864055">
        <w:t>logg</w:t>
      </w:r>
      <w:r>
        <w:t xml:space="preserve">ed </w:t>
      </w:r>
      <w:r w:rsidR="00D6146C">
        <w:t>its</w:t>
      </w:r>
      <w:r>
        <w:t xml:space="preserve"> serial number.  </w:t>
      </w:r>
      <w:r w:rsidR="00864055">
        <w:t xml:space="preserve">The comments section </w:t>
      </w:r>
      <w:r w:rsidR="0000261D">
        <w:t xml:space="preserve">on the </w:t>
      </w:r>
      <w:r w:rsidR="002E30AE">
        <w:t>set</w:t>
      </w:r>
      <w:r w:rsidR="0000261D">
        <w:t xml:space="preserve"> log </w:t>
      </w:r>
      <w:r w:rsidR="00864055">
        <w:t xml:space="preserve">was used to record the accelerometer </w:t>
      </w:r>
      <w:r w:rsidR="00DB1B60">
        <w:t>serial number</w:t>
      </w:r>
      <w:r w:rsidR="002E30AE">
        <w:t xml:space="preserve">, </w:t>
      </w:r>
      <w:r w:rsidR="00DB1B60">
        <w:t xml:space="preserve">the colour of string attached to </w:t>
      </w:r>
      <w:r w:rsidR="002E30AE">
        <w:t>the accelerometer</w:t>
      </w:r>
      <w:r w:rsidR="008D3BDF">
        <w:t>,</w:t>
      </w:r>
      <w:r w:rsidR="00E309B0">
        <w:t xml:space="preserve"> </w:t>
      </w:r>
      <w:r w:rsidR="00DB1B60">
        <w:t xml:space="preserve">and the </w:t>
      </w:r>
      <w:r w:rsidR="00696990">
        <w:t xml:space="preserve">associated </w:t>
      </w:r>
      <w:r w:rsidR="008D079D">
        <w:t>t</w:t>
      </w:r>
      <w:r w:rsidR="00696990">
        <w:t>rap number.</w:t>
      </w:r>
    </w:p>
    <w:p w:rsidR="00373C24" w:rsidRPr="00F7451F" w:rsidRDefault="00373C24" w:rsidP="00DE06F9"/>
    <w:p w:rsidR="00DE06F9" w:rsidRDefault="00864055" w:rsidP="00DE06F9">
      <w:r>
        <w:t>During the</w:t>
      </w:r>
      <w:r w:rsidR="00DE06F9">
        <w:t xml:space="preserve"> deployment of the gear, a second recorder </w:t>
      </w:r>
      <w:r>
        <w:t xml:space="preserve">in the wheelhouse </w:t>
      </w:r>
      <w:r w:rsidR="00746156">
        <w:t>completed</w:t>
      </w:r>
      <w:r w:rsidR="00DE06F9">
        <w:t xml:space="preserve"> the bridge l</w:t>
      </w:r>
      <w:r w:rsidR="00DE06F9" w:rsidRPr="00F16D19">
        <w:t>og</w:t>
      </w:r>
      <w:r w:rsidR="00DE06F9">
        <w:t xml:space="preserve"> data form</w:t>
      </w:r>
      <w:r w:rsidR="00DE06F9" w:rsidRPr="00F16D19">
        <w:t xml:space="preserve">. </w:t>
      </w:r>
      <w:r>
        <w:t xml:space="preserve"> First, t</w:t>
      </w:r>
      <w:r w:rsidR="00DE06F9" w:rsidRPr="00F16D19">
        <w:t xml:space="preserve">he </w:t>
      </w:r>
      <w:r w:rsidR="00DE06F9">
        <w:t>set details were</w:t>
      </w:r>
      <w:r>
        <w:t xml:space="preserve"> </w:t>
      </w:r>
      <w:r w:rsidR="00DE06F9">
        <w:t>entered</w:t>
      </w:r>
      <w:r w:rsidR="00264FB2">
        <w:t xml:space="preserve">.  </w:t>
      </w:r>
      <w:r w:rsidR="00746156">
        <w:t>For</w:t>
      </w:r>
      <w:r>
        <w:t xml:space="preserve"> </w:t>
      </w:r>
      <w:r w:rsidR="00264FB2">
        <w:t>random tagging set</w:t>
      </w:r>
      <w:r w:rsidR="00746156">
        <w:t>s</w:t>
      </w:r>
      <w:r w:rsidR="00264FB2">
        <w:t xml:space="preserve">, the spatial stratum, depth stratum and </w:t>
      </w:r>
      <w:r w:rsidR="008476F8">
        <w:t xml:space="preserve">grid cells </w:t>
      </w:r>
      <w:r w:rsidR="00264FB2">
        <w:t xml:space="preserve">(box number) were recorded.  </w:t>
      </w:r>
      <w:r w:rsidR="00746156">
        <w:t>For</w:t>
      </w:r>
      <w:r w:rsidR="00264FB2">
        <w:t xml:space="preserve"> exploratory or inlet set</w:t>
      </w:r>
      <w:r w:rsidR="00746156">
        <w:t>s</w:t>
      </w:r>
      <w:r w:rsidR="00264FB2">
        <w:t>, the location/locality name was logged.</w:t>
      </w:r>
      <w:r w:rsidR="00DE06F9" w:rsidRPr="00F16D19">
        <w:t xml:space="preserve">  </w:t>
      </w:r>
      <w:r w:rsidR="00DE06F9">
        <w:t xml:space="preserve">The </w:t>
      </w:r>
      <w:r w:rsidR="00DE06F9" w:rsidRPr="00F16D19">
        <w:t xml:space="preserve">start and end positions of each set were </w:t>
      </w:r>
      <w:r w:rsidR="00DE06F9">
        <w:t>entered</w:t>
      </w:r>
      <w:r w:rsidR="00DE06F9" w:rsidRPr="00F16D19">
        <w:t xml:space="preserve"> </w:t>
      </w:r>
      <w:r w:rsidR="00DE06F9">
        <w:t xml:space="preserve">at the time </w:t>
      </w:r>
      <w:r w:rsidR="00DE06F9" w:rsidRPr="00F16D19">
        <w:t>when the first and last anchors were set over the stern</w:t>
      </w:r>
      <w:r w:rsidR="003D245C">
        <w:t xml:space="preserve"> for every set</w:t>
      </w:r>
      <w:r w:rsidR="00DE06F9" w:rsidRPr="00F16D19">
        <w:t xml:space="preserve">.  </w:t>
      </w:r>
      <w:r w:rsidR="00DE06F9">
        <w:t xml:space="preserve">These geo-referenced positions were obtained from </w:t>
      </w:r>
      <w:proofErr w:type="spellStart"/>
      <w:r w:rsidR="00DE06F9">
        <w:t>Nobeltec</w:t>
      </w:r>
      <w:proofErr w:type="spellEnd"/>
      <w:r w:rsidR="00DE06F9">
        <w:t xml:space="preserve"> Navigation © software running on the bridge computer, </w:t>
      </w:r>
      <w:r w:rsidR="00DE06F9" w:rsidRPr="0076310F">
        <w:rPr>
          <w:color w:val="222222"/>
          <w:shd w:val="clear" w:color="auto" w:fill="FFFFFF"/>
        </w:rPr>
        <w:t xml:space="preserve">delivered </w:t>
      </w:r>
      <w:r w:rsidR="00220C09">
        <w:rPr>
          <w:color w:val="222222"/>
          <w:shd w:val="clear" w:color="auto" w:fill="FFFFFF"/>
        </w:rPr>
        <w:t xml:space="preserve">electronically </w:t>
      </w:r>
      <w:r w:rsidR="00DE06F9" w:rsidRPr="0076310F">
        <w:rPr>
          <w:color w:val="222222"/>
          <w:shd w:val="clear" w:color="auto" w:fill="FFFFFF"/>
        </w:rPr>
        <w:t>through a</w:t>
      </w:r>
      <w:r w:rsidR="00DE06F9" w:rsidRPr="0076310F">
        <w:rPr>
          <w:rStyle w:val="apple-converted-space"/>
          <w:color w:val="222222"/>
          <w:shd w:val="clear" w:color="auto" w:fill="FFFFFF"/>
        </w:rPr>
        <w:t> </w:t>
      </w:r>
      <w:r w:rsidR="00DE06F9" w:rsidRPr="00300064">
        <w:rPr>
          <w:rStyle w:val="Emphasis"/>
          <w:i w:val="0"/>
          <w:color w:val="000000"/>
          <w:shd w:val="clear" w:color="auto" w:fill="FFFFFF"/>
        </w:rPr>
        <w:t>NMEA</w:t>
      </w:r>
      <w:r w:rsidR="00DE06F9" w:rsidRPr="00300064">
        <w:rPr>
          <w:rStyle w:val="apple-converted-space"/>
          <w:i/>
          <w:color w:val="222222"/>
          <w:shd w:val="clear" w:color="auto" w:fill="FFFFFF"/>
        </w:rPr>
        <w:t> </w:t>
      </w:r>
      <w:r w:rsidR="00DE06F9" w:rsidRPr="00300064">
        <w:rPr>
          <w:rStyle w:val="Emphasis"/>
          <w:i w:val="0"/>
          <w:color w:val="000000"/>
          <w:shd w:val="clear" w:color="auto" w:fill="FFFFFF"/>
        </w:rPr>
        <w:t>data string</w:t>
      </w:r>
      <w:r w:rsidR="00DE06F9">
        <w:rPr>
          <w:rStyle w:val="Emphasis"/>
          <w:color w:val="000000"/>
          <w:shd w:val="clear" w:color="auto" w:fill="FFFFFF"/>
        </w:rPr>
        <w:t xml:space="preserve">. </w:t>
      </w:r>
      <w:r w:rsidR="00DE06F9" w:rsidRPr="00300064">
        <w:rPr>
          <w:rStyle w:val="Emphasis"/>
          <w:color w:val="000000"/>
          <w:shd w:val="clear" w:color="auto" w:fill="FFFFFF"/>
        </w:rPr>
        <w:t xml:space="preserve"> </w:t>
      </w:r>
      <w:r w:rsidR="00DE06F9" w:rsidRPr="00300064">
        <w:rPr>
          <w:rStyle w:val="Emphasis"/>
          <w:i w:val="0"/>
          <w:color w:val="000000"/>
          <w:shd w:val="clear" w:color="auto" w:fill="FFFFFF"/>
        </w:rPr>
        <w:t>T</w:t>
      </w:r>
      <w:r w:rsidR="00DE06F9" w:rsidRPr="00300064">
        <w:t>he</w:t>
      </w:r>
      <w:r w:rsidR="00DE06F9" w:rsidRPr="001D4ABA">
        <w:t xml:space="preserve"> start and end bottom depths were </w:t>
      </w:r>
      <w:r w:rsidR="00DE06F9">
        <w:t>logg</w:t>
      </w:r>
      <w:r w:rsidR="00DE06F9" w:rsidRPr="001D4ABA">
        <w:t>ed from the vessel</w:t>
      </w:r>
      <w:r w:rsidR="00DE06F9">
        <w:t>’</w:t>
      </w:r>
      <w:r w:rsidR="00DE06F9" w:rsidRPr="001D4ABA">
        <w:t xml:space="preserve">s depth sounder when the </w:t>
      </w:r>
      <w:r w:rsidR="00DE06F9">
        <w:t>first and last</w:t>
      </w:r>
      <w:r w:rsidR="00DE06F9" w:rsidRPr="001D4ABA">
        <w:t xml:space="preserve"> anchors were set.  </w:t>
      </w:r>
      <w:r w:rsidR="00DE06F9">
        <w:t xml:space="preserve"> Depths were recorded</w:t>
      </w:r>
      <w:r w:rsidR="00DE06F9" w:rsidRPr="001D4ABA">
        <w:t xml:space="preserve"> from the vessel’s depth sounder at one-minute intervals between the first and last an</w:t>
      </w:r>
      <w:r w:rsidR="00DE06F9">
        <w:t xml:space="preserve">chors being set.  Later, the average of these depths would be used to calculate the mean setting bottom depth.  The time at the deployment of the first buoy and anchor were logged, as well as the time at the retrieval of the second buoy and anchor.  Later, the duration </w:t>
      </w:r>
      <w:r w:rsidR="00DE06F9" w:rsidRPr="001D4ABA">
        <w:t xml:space="preserve">of the set was calculated as the time elapsed between the first anchor being set over the stern and the first anchor hauled aboard.  </w:t>
      </w:r>
    </w:p>
    <w:p w:rsidR="0043093B" w:rsidRDefault="0043093B" w:rsidP="00DE06F9"/>
    <w:p w:rsidR="00DE06F9" w:rsidRPr="005A1169" w:rsidRDefault="002E0EC3" w:rsidP="00DE06F9">
      <w:pPr>
        <w:pStyle w:val="myheading2"/>
      </w:pPr>
      <w:bookmarkStart w:id="52" w:name="_Toc67971291"/>
      <w:bookmarkStart w:id="53" w:name="_Toc207088449"/>
      <w:bookmarkStart w:id="54" w:name="_Toc370203173"/>
      <w:r w:rsidRPr="005A1169">
        <w:rPr>
          <w:caps w:val="0"/>
        </w:rPr>
        <w:t>CATCH AND EFFORT DATA COLLECTION</w:t>
      </w:r>
      <w:bookmarkEnd w:id="52"/>
      <w:bookmarkEnd w:id="53"/>
      <w:bookmarkEnd w:id="54"/>
    </w:p>
    <w:p w:rsidR="00DE06F9" w:rsidRDefault="00DE06F9" w:rsidP="002F6095">
      <w:r>
        <w:t>The charter catch log data form (</w:t>
      </w:r>
      <w:r w:rsidR="0043093B">
        <w:t xml:space="preserve">example, </w:t>
      </w:r>
      <w:r w:rsidR="00BA5871">
        <w:fldChar w:fldCharType="begin"/>
      </w:r>
      <w:r w:rsidR="00BA5871">
        <w:instrText xml:space="preserve"> REF _Ref353455269 \h </w:instrText>
      </w:r>
      <w:r w:rsidR="00BA5871">
        <w:fldChar w:fldCharType="separate"/>
      </w:r>
      <w:r w:rsidR="00E23AA3">
        <w:t xml:space="preserve">Figure C. </w:t>
      </w:r>
      <w:r w:rsidR="00E23AA3">
        <w:rPr>
          <w:noProof/>
        </w:rPr>
        <w:t>2</w:t>
      </w:r>
      <w:r w:rsidR="00BA5871">
        <w:fldChar w:fldCharType="end"/>
      </w:r>
      <w:r>
        <w:t xml:space="preserve">) was completed during hauling by the </w:t>
      </w:r>
      <w:r w:rsidR="00D83F3F">
        <w:t xml:space="preserve">science staff </w:t>
      </w:r>
      <w:r>
        <w:t xml:space="preserve">recorder positioned at the </w:t>
      </w:r>
      <w:proofErr w:type="spellStart"/>
      <w:r w:rsidRPr="001D4ABA">
        <w:t>Marel</w:t>
      </w:r>
      <w:proofErr w:type="spellEnd"/>
      <w:r w:rsidRPr="001D4ABA">
        <w:t xml:space="preserve"> M1100 </w:t>
      </w:r>
      <w:r>
        <w:t xml:space="preserve">scale </w:t>
      </w:r>
      <w:r w:rsidRPr="009939F1">
        <w:t>(</w:t>
      </w:r>
      <w:r w:rsidR="00984C94">
        <w:fldChar w:fldCharType="begin"/>
      </w:r>
      <w:r w:rsidR="00984C94">
        <w:instrText xml:space="preserve"> REF _Ref353443109 \h </w:instrText>
      </w:r>
      <w:r w:rsidR="00984C94">
        <w:fldChar w:fldCharType="separate"/>
      </w:r>
      <w:r w:rsidR="00E23AA3">
        <w:t xml:space="preserve">Appendix </w:t>
      </w:r>
      <w:r w:rsidR="00E23AA3">
        <w:rPr>
          <w:noProof/>
        </w:rPr>
        <w:t>B</w:t>
      </w:r>
      <w:r w:rsidR="00984C94">
        <w:fldChar w:fldCharType="end"/>
      </w:r>
      <w:r w:rsidRPr="009939F1">
        <w:t xml:space="preserve">).  </w:t>
      </w:r>
      <w:r>
        <w:t xml:space="preserve">Each trap number, trap use code (D=dump, A=age sample, B=length sex maturity sample, T=tag sample, MT=empty trap), </w:t>
      </w:r>
      <w:r w:rsidR="005C0C0D">
        <w:t xml:space="preserve">and </w:t>
      </w:r>
      <w:r>
        <w:t xml:space="preserve">trap species counts and weights were recorded.  </w:t>
      </w:r>
      <w:r w:rsidR="00D83F3F">
        <w:t>The code TR was entered to indicate any t</w:t>
      </w:r>
      <w:r>
        <w:t xml:space="preserve">race values </w:t>
      </w:r>
      <w:r w:rsidR="00D83F3F">
        <w:t xml:space="preserve">for those </w:t>
      </w:r>
      <w:r>
        <w:t>species with a total weight of less than 1 kg.  Crew members would alert the recorder about a</w:t>
      </w:r>
      <w:r w:rsidRPr="001D4ABA">
        <w:t xml:space="preserve">ny </w:t>
      </w:r>
      <w:r w:rsidR="00097197">
        <w:t xml:space="preserve">damage to </w:t>
      </w:r>
      <w:r>
        <w:t xml:space="preserve">a trap </w:t>
      </w:r>
      <w:r w:rsidR="00097197">
        <w:t>(</w:t>
      </w:r>
      <w:r w:rsidR="00111E7E">
        <w:t>i.e.</w:t>
      </w:r>
      <w:r w:rsidR="00097197">
        <w:t xml:space="preserve"> holes) </w:t>
      </w:r>
      <w:r>
        <w:t xml:space="preserve">and later make the </w:t>
      </w:r>
      <w:r w:rsidRPr="001D4ABA">
        <w:t xml:space="preserve">necessary repairs </w:t>
      </w:r>
      <w:r>
        <w:t xml:space="preserve">to </w:t>
      </w:r>
      <w:r w:rsidRPr="001D4ABA">
        <w:t xml:space="preserve">the trap </w:t>
      </w:r>
      <w:r>
        <w:t xml:space="preserve">before it </w:t>
      </w:r>
      <w:r w:rsidRPr="001D4ABA">
        <w:t>was set again</w:t>
      </w:r>
      <w:r>
        <w:t xml:space="preserve">.  The Seabird SBE 39 serial number was noted with the trap number in which it </w:t>
      </w:r>
      <w:r>
        <w:lastRenderedPageBreak/>
        <w:t xml:space="preserve">was contained. </w:t>
      </w:r>
      <w:r w:rsidR="000F1B26">
        <w:t xml:space="preserve">Times were logged </w:t>
      </w:r>
      <w:r w:rsidR="005C0C0D">
        <w:t>during</w:t>
      </w:r>
      <w:r w:rsidR="000F1B26">
        <w:t xml:space="preserve"> haul</w:t>
      </w:r>
      <w:r w:rsidR="005C0C0D">
        <w:t>ing</w:t>
      </w:r>
      <w:r w:rsidR="000F1B26">
        <w:t xml:space="preserve"> </w:t>
      </w:r>
      <w:r w:rsidR="00161163">
        <w:t>when</w:t>
      </w:r>
      <w:r w:rsidR="000F1B26">
        <w:t xml:space="preserve"> the 1</w:t>
      </w:r>
      <w:r w:rsidR="000F1B26" w:rsidRPr="00D96BF8">
        <w:rPr>
          <w:vertAlign w:val="superscript"/>
        </w:rPr>
        <w:t>st</w:t>
      </w:r>
      <w:r w:rsidR="000F1B26">
        <w:t xml:space="preserve"> and 2</w:t>
      </w:r>
      <w:r w:rsidR="000F1B26" w:rsidRPr="00D96BF8">
        <w:rPr>
          <w:vertAlign w:val="superscript"/>
        </w:rPr>
        <w:t>nd</w:t>
      </w:r>
      <w:r w:rsidR="000F1B26">
        <w:t xml:space="preserve"> buoy and the 1</w:t>
      </w:r>
      <w:r w:rsidR="000F1B26" w:rsidRPr="00D96BF8">
        <w:rPr>
          <w:vertAlign w:val="superscript"/>
        </w:rPr>
        <w:t>st</w:t>
      </w:r>
      <w:r w:rsidR="000F1B26">
        <w:t xml:space="preserve"> and 2</w:t>
      </w:r>
      <w:r w:rsidR="000F1B26" w:rsidRPr="00D96BF8">
        <w:rPr>
          <w:vertAlign w:val="superscript"/>
        </w:rPr>
        <w:t>nd</w:t>
      </w:r>
      <w:r w:rsidR="000F1B26">
        <w:t xml:space="preserve"> anchor</w:t>
      </w:r>
      <w:r w:rsidR="00161163">
        <w:t xml:space="preserve"> came aboard.</w:t>
      </w:r>
      <w:r>
        <w:t xml:space="preserve">  </w:t>
      </w:r>
    </w:p>
    <w:p w:rsidR="002F6095" w:rsidRDefault="002F6095" w:rsidP="002F6095"/>
    <w:p w:rsidR="002F6095" w:rsidRDefault="00DE06F9" w:rsidP="00C91143">
      <w:r w:rsidRPr="001D4ABA">
        <w:t xml:space="preserve">Effort data was calculated </w:t>
      </w:r>
      <w:r>
        <w:t xml:space="preserve">by using the </w:t>
      </w:r>
      <w:r w:rsidRPr="00966EA4">
        <w:rPr>
          <w:iCs/>
        </w:rPr>
        <w:t>number of traps fished</w:t>
      </w:r>
      <w:r>
        <w:rPr>
          <w:iCs/>
        </w:rPr>
        <w:t xml:space="preserve"> for each set including holed or fouled traps and excluding </w:t>
      </w:r>
      <w:r w:rsidRPr="00966EA4">
        <w:rPr>
          <w:iCs/>
        </w:rPr>
        <w:t>open traps</w:t>
      </w:r>
      <w:r>
        <w:rPr>
          <w:iCs/>
        </w:rPr>
        <w:t>.  Effort was also calculated by</w:t>
      </w:r>
      <w:r>
        <w:t xml:space="preserve"> recording the time elapsed between the deployment of the first anchor set and retrieval of the first anchor hauled. </w:t>
      </w:r>
    </w:p>
    <w:p w:rsidR="000A68C1" w:rsidRDefault="000A68C1" w:rsidP="00C91143"/>
    <w:p w:rsidR="00DE06F9" w:rsidRDefault="00DE06F9" w:rsidP="00DE06F9">
      <w:r>
        <w:t xml:space="preserve">Data </w:t>
      </w:r>
      <w:r w:rsidR="0014215F">
        <w:t xml:space="preserve">recorded on the catch log forms (example, </w:t>
      </w:r>
      <w:r w:rsidR="0014215F">
        <w:fldChar w:fldCharType="begin"/>
      </w:r>
      <w:r w:rsidR="0014215F">
        <w:instrText xml:space="preserve"> REF _Ref356281417 \h </w:instrText>
      </w:r>
      <w:r w:rsidR="0014215F">
        <w:fldChar w:fldCharType="separate"/>
      </w:r>
      <w:r w:rsidR="00E23AA3">
        <w:t xml:space="preserve">Figure C. </w:t>
      </w:r>
      <w:r w:rsidR="00E23AA3">
        <w:rPr>
          <w:noProof/>
        </w:rPr>
        <w:t>3</w:t>
      </w:r>
      <w:r w:rsidR="0014215F">
        <w:fldChar w:fldCharType="end"/>
      </w:r>
      <w:r w:rsidR="0014215F">
        <w:t xml:space="preserve">) </w:t>
      </w:r>
      <w:r>
        <w:t xml:space="preserve">were later transcribed to </w:t>
      </w:r>
      <w:r w:rsidR="00944F96">
        <w:t xml:space="preserve">a more </w:t>
      </w:r>
      <w:r>
        <w:t xml:space="preserve">legible format on the </w:t>
      </w:r>
      <w:r w:rsidR="00944F96">
        <w:t xml:space="preserve">tabular </w:t>
      </w:r>
      <w:r>
        <w:t>catch log data entry form</w:t>
      </w:r>
      <w:r w:rsidR="0014215F">
        <w:t xml:space="preserve"> (example, </w:t>
      </w:r>
      <w:r w:rsidR="0014215F">
        <w:fldChar w:fldCharType="begin"/>
      </w:r>
      <w:r w:rsidR="0014215F">
        <w:instrText xml:space="preserve"> REF _Ref356281654 \h </w:instrText>
      </w:r>
      <w:r w:rsidR="0014215F">
        <w:fldChar w:fldCharType="separate"/>
      </w:r>
      <w:r w:rsidR="00E23AA3">
        <w:t xml:space="preserve">Figure C. </w:t>
      </w:r>
      <w:r w:rsidR="00E23AA3">
        <w:rPr>
          <w:noProof/>
        </w:rPr>
        <w:t>4</w:t>
      </w:r>
      <w:r w:rsidR="0014215F">
        <w:fldChar w:fldCharType="end"/>
      </w:r>
      <w:r w:rsidR="0014215F">
        <w:t xml:space="preserve">).  </w:t>
      </w:r>
      <w:r>
        <w:t xml:space="preserve">Here, records of damaged traps were converted to </w:t>
      </w:r>
      <w:r w:rsidRPr="002B5A5E">
        <w:t>trap usability code</w:t>
      </w:r>
      <w:r>
        <w:t>s and records of how</w:t>
      </w:r>
      <w:r w:rsidRPr="002B5A5E">
        <w:t xml:space="preserve"> catch weights were determined </w:t>
      </w:r>
      <w:r>
        <w:t xml:space="preserve">were converted to </w:t>
      </w:r>
      <w:r w:rsidRPr="002B5A5E">
        <w:t>catch verification code</w:t>
      </w:r>
      <w:r>
        <w:t>s.</w:t>
      </w:r>
    </w:p>
    <w:p w:rsidR="007048DF" w:rsidRDefault="007048DF" w:rsidP="00DE06F9"/>
    <w:p w:rsidR="00DE06F9" w:rsidRDefault="002E0EC3" w:rsidP="00DE06F9">
      <w:pPr>
        <w:pStyle w:val="myheading2"/>
      </w:pPr>
      <w:bookmarkStart w:id="55" w:name="_Toc67971294"/>
      <w:bookmarkStart w:id="56" w:name="_Toc207088450"/>
      <w:bookmarkStart w:id="57" w:name="_Toc370203174"/>
      <w:r w:rsidRPr="001D4ABA">
        <w:rPr>
          <w:caps w:val="0"/>
        </w:rPr>
        <w:t>CATCH PROCESSING</w:t>
      </w:r>
      <w:bookmarkEnd w:id="55"/>
      <w:bookmarkEnd w:id="56"/>
      <w:bookmarkEnd w:id="57"/>
    </w:p>
    <w:p w:rsidR="00DE06F9" w:rsidRPr="00C41676" w:rsidRDefault="00DE06F9" w:rsidP="00DE06F9">
      <w:pPr>
        <w:pStyle w:val="myheading3"/>
        <w:numPr>
          <w:ilvl w:val="2"/>
          <w:numId w:val="3"/>
        </w:numPr>
      </w:pPr>
      <w:bookmarkStart w:id="58" w:name="_Toc67971296"/>
      <w:bookmarkStart w:id="59" w:name="_Toc207088451"/>
      <w:r w:rsidRPr="007F73A0">
        <w:rPr>
          <w:u w:val="none"/>
        </w:rPr>
        <w:t>Biological Samples</w:t>
      </w:r>
      <w:bookmarkEnd w:id="58"/>
      <w:bookmarkEnd w:id="59"/>
      <w:r w:rsidRPr="00C41676">
        <w:rPr>
          <w:u w:val="none"/>
        </w:rPr>
        <w:tab/>
      </w:r>
    </w:p>
    <w:p w:rsidR="00DE06F9" w:rsidRDefault="00DE06F9" w:rsidP="00DE06F9">
      <w:r>
        <w:t>B</w:t>
      </w:r>
      <w:r w:rsidRPr="001D4ABA">
        <w:t xml:space="preserve">iological sampling </w:t>
      </w:r>
      <w:r>
        <w:t xml:space="preserve">forms were completed for </w:t>
      </w:r>
      <w:r w:rsidR="006F733D">
        <w:t>Sablefish</w:t>
      </w:r>
      <w:r>
        <w:t xml:space="preserve"> specimens in the 2012 survey.  Measurements were completed for fork length </w:t>
      </w:r>
      <w:r>
        <w:rPr>
          <w:color w:val="000000"/>
          <w:lang w:val="en"/>
        </w:rPr>
        <w:t>(L)</w:t>
      </w:r>
      <w:r>
        <w:t xml:space="preserve"> (</w:t>
      </w:r>
      <w:r w:rsidRPr="00AD43BF">
        <w:rPr>
          <w:color w:val="000000"/>
          <w:lang w:val="en"/>
        </w:rPr>
        <w:t>tip of the snout to the e</w:t>
      </w:r>
      <w:r>
        <w:rPr>
          <w:color w:val="000000"/>
          <w:lang w:val="en"/>
        </w:rPr>
        <w:t xml:space="preserve">nd of the middle caudal fin ray), whole body weight (W), sex (S) and maturity level (M).  </w:t>
      </w:r>
      <w:r w:rsidR="006F4106">
        <w:t>Sagittal</w:t>
      </w:r>
      <w:r w:rsidR="006F4106">
        <w:rPr>
          <w:color w:val="000000"/>
          <w:lang w:val="en"/>
        </w:rPr>
        <w:t xml:space="preserve"> </w:t>
      </w:r>
      <w:r>
        <w:rPr>
          <w:color w:val="000000"/>
          <w:lang w:val="en"/>
        </w:rPr>
        <w:t>o</w:t>
      </w:r>
      <w:proofErr w:type="spellStart"/>
      <w:r w:rsidRPr="001D4ABA">
        <w:t>toliths</w:t>
      </w:r>
      <w:proofErr w:type="spellEnd"/>
      <w:r w:rsidRPr="001D4ABA">
        <w:t xml:space="preserve"> (O) were collected </w:t>
      </w:r>
      <w:r>
        <w:t>and stored for determination of ages in the lab.</w:t>
      </w:r>
      <w:r w:rsidRPr="001D4ABA">
        <w:t xml:space="preserve"> </w:t>
      </w:r>
      <w:r>
        <w:t xml:space="preserve">All legal-sized </w:t>
      </w:r>
      <w:r w:rsidR="006F733D">
        <w:t>Sablefish</w:t>
      </w:r>
      <w:r w:rsidRPr="00343A62">
        <w:t xml:space="preserve"> (fork length </w:t>
      </w:r>
      <w:r>
        <w:t>&gt;</w:t>
      </w:r>
      <w:r w:rsidRPr="00343A62">
        <w:t xml:space="preserve"> 55 cm) </w:t>
      </w:r>
      <w:r>
        <w:t xml:space="preserve">that </w:t>
      </w:r>
      <w:r w:rsidRPr="00343A62">
        <w:t>were sacrificed</w:t>
      </w:r>
      <w:r>
        <w:t xml:space="preserve"> for biological samples were then dressed, frozen, and landed as commercial catch. </w:t>
      </w:r>
    </w:p>
    <w:p w:rsidR="00DE06F9" w:rsidRDefault="00DE06F9" w:rsidP="00DE06F9"/>
    <w:p w:rsidR="00DE06F9" w:rsidRDefault="006F4106" w:rsidP="00DE06F9">
      <w:pPr>
        <w:rPr>
          <w:color w:val="000000"/>
          <w:lang w:val="en"/>
        </w:rPr>
      </w:pPr>
      <w:r>
        <w:t xml:space="preserve">An </w:t>
      </w:r>
      <w:r w:rsidR="00DE06F9" w:rsidRPr="001D4ABA">
        <w:t xml:space="preserve">example of </w:t>
      </w:r>
      <w:r w:rsidR="00DE06F9">
        <w:t xml:space="preserve">a </w:t>
      </w:r>
      <w:r w:rsidR="00DE06F9" w:rsidRPr="001D4ABA">
        <w:t xml:space="preserve">completed </w:t>
      </w:r>
      <w:r w:rsidR="006F733D">
        <w:t>Sablefish</w:t>
      </w:r>
      <w:r w:rsidR="00DE06F9" w:rsidRPr="001D4ABA">
        <w:t xml:space="preserve"> </w:t>
      </w:r>
      <w:r w:rsidR="00DE06F9">
        <w:t xml:space="preserve">biological </w:t>
      </w:r>
      <w:r w:rsidR="00DE06F9" w:rsidRPr="001D4ABA">
        <w:t>sampling form</w:t>
      </w:r>
      <w:r w:rsidR="00DE06F9">
        <w:t xml:space="preserve"> (LSWMO) is shown</w:t>
      </w:r>
      <w:r>
        <w:t xml:space="preserve"> in Figure C. 5</w:t>
      </w:r>
      <w:r w:rsidR="00DE06F9">
        <w:t>.  B</w:t>
      </w:r>
      <w:r w:rsidR="00DE06F9" w:rsidRPr="001D4ABA">
        <w:t xml:space="preserve">iological sampling </w:t>
      </w:r>
      <w:r w:rsidR="00DE06F9">
        <w:t xml:space="preserve">forms were </w:t>
      </w:r>
      <w:r w:rsidR="00925F6A">
        <w:t xml:space="preserve">also </w:t>
      </w:r>
      <w:r w:rsidR="00DE06F9">
        <w:t xml:space="preserve">completed for specimens other than </w:t>
      </w:r>
      <w:r w:rsidR="006F733D">
        <w:t>Sablefish</w:t>
      </w:r>
      <w:r w:rsidR="00925F6A">
        <w:t xml:space="preserve">.  </w:t>
      </w:r>
      <w:r w:rsidR="00DE06F9">
        <w:t xml:space="preserve">Measurements taken were species specific length </w:t>
      </w:r>
      <w:r w:rsidR="00DE06F9">
        <w:rPr>
          <w:color w:val="000000"/>
          <w:lang w:val="en"/>
        </w:rPr>
        <w:t xml:space="preserve">(L) and sex (S).  </w:t>
      </w:r>
      <w:r w:rsidR="0014215F">
        <w:rPr>
          <w:color w:val="000000"/>
          <w:lang w:val="en"/>
        </w:rPr>
        <w:fldChar w:fldCharType="begin"/>
      </w:r>
      <w:r w:rsidR="0014215F">
        <w:rPr>
          <w:color w:val="000000"/>
          <w:lang w:val="en"/>
        </w:rPr>
        <w:instrText xml:space="preserve"> REF _Ref356281605 \h </w:instrText>
      </w:r>
      <w:r w:rsidR="0014215F">
        <w:rPr>
          <w:color w:val="000000"/>
          <w:lang w:val="en"/>
        </w:rPr>
      </w:r>
      <w:r w:rsidR="0014215F">
        <w:rPr>
          <w:color w:val="000000"/>
          <w:lang w:val="en"/>
        </w:rPr>
        <w:fldChar w:fldCharType="separate"/>
      </w:r>
      <w:r w:rsidR="00E23AA3">
        <w:t xml:space="preserve">Figure C. </w:t>
      </w:r>
      <w:r w:rsidR="00E23AA3">
        <w:rPr>
          <w:noProof/>
        </w:rPr>
        <w:t>6</w:t>
      </w:r>
      <w:r w:rsidR="0014215F">
        <w:rPr>
          <w:color w:val="000000"/>
          <w:lang w:val="en"/>
        </w:rPr>
        <w:fldChar w:fldCharType="end"/>
      </w:r>
      <w:r w:rsidR="0014215F">
        <w:rPr>
          <w:color w:val="000000"/>
          <w:lang w:val="en"/>
        </w:rPr>
        <w:t xml:space="preserve"> </w:t>
      </w:r>
      <w:r w:rsidR="00DE06F9">
        <w:rPr>
          <w:color w:val="000000"/>
          <w:lang w:val="en"/>
        </w:rPr>
        <w:t xml:space="preserve">shows an example of a completed LSS (length, sex, </w:t>
      </w:r>
      <w:proofErr w:type="gramStart"/>
      <w:r w:rsidR="00DE06F9">
        <w:rPr>
          <w:color w:val="000000"/>
          <w:lang w:val="en"/>
        </w:rPr>
        <w:t>species</w:t>
      </w:r>
      <w:proofErr w:type="gramEnd"/>
      <w:r w:rsidR="00DE06F9">
        <w:rPr>
          <w:color w:val="000000"/>
          <w:lang w:val="en"/>
        </w:rPr>
        <w:t>) form</w:t>
      </w:r>
      <w:r w:rsidR="00F7165B">
        <w:rPr>
          <w:color w:val="000000"/>
          <w:lang w:val="en"/>
        </w:rPr>
        <w:t>.</w:t>
      </w:r>
    </w:p>
    <w:p w:rsidR="00DE06F9" w:rsidRDefault="00DE06F9" w:rsidP="00DE06F9">
      <w:r>
        <w:rPr>
          <w:color w:val="000000"/>
          <w:lang w:val="en"/>
        </w:rPr>
        <w:t xml:space="preserve">  </w:t>
      </w:r>
    </w:p>
    <w:p w:rsidR="00B906AE" w:rsidRDefault="00B0106B" w:rsidP="0014215F">
      <w:pPr>
        <w:rPr>
          <w:shd w:val="clear" w:color="auto" w:fill="FFFFFF"/>
        </w:rPr>
      </w:pPr>
      <w:r>
        <w:t>A</w:t>
      </w:r>
      <w:r w:rsidR="00DE06F9">
        <w:t xml:space="preserve"> </w:t>
      </w:r>
      <w:r>
        <w:t xml:space="preserve">separate </w:t>
      </w:r>
      <w:r w:rsidR="00DE06F9">
        <w:t xml:space="preserve">biological sampling form was completed for the </w:t>
      </w:r>
      <w:proofErr w:type="spellStart"/>
      <w:r w:rsidR="002F5352">
        <w:rPr>
          <w:shd w:val="clear" w:color="auto" w:fill="FFFFFF"/>
        </w:rPr>
        <w:t>R</w:t>
      </w:r>
      <w:r w:rsidR="00DE06F9" w:rsidRPr="002155C1">
        <w:rPr>
          <w:shd w:val="clear" w:color="auto" w:fill="FFFFFF"/>
        </w:rPr>
        <w:t>ougheye</w:t>
      </w:r>
      <w:proofErr w:type="spellEnd"/>
      <w:r w:rsidR="00DE06F9" w:rsidRPr="002155C1">
        <w:rPr>
          <w:shd w:val="clear" w:color="auto" w:fill="FFFFFF"/>
        </w:rPr>
        <w:t>/</w:t>
      </w:r>
      <w:r>
        <w:rPr>
          <w:shd w:val="clear" w:color="auto" w:fill="FFFFFF"/>
        </w:rPr>
        <w:t xml:space="preserve"> </w:t>
      </w:r>
      <w:proofErr w:type="spellStart"/>
      <w:r w:rsidR="002F5352">
        <w:rPr>
          <w:shd w:val="clear" w:color="auto" w:fill="FFFFFF"/>
        </w:rPr>
        <w:t>B</w:t>
      </w:r>
      <w:r w:rsidR="00DE06F9" w:rsidRPr="002155C1">
        <w:rPr>
          <w:shd w:val="clear" w:color="auto" w:fill="FFFFFF"/>
        </w:rPr>
        <w:t>lackspotted</w:t>
      </w:r>
      <w:proofErr w:type="spellEnd"/>
      <w:r w:rsidR="00DE06F9" w:rsidRPr="002155C1">
        <w:rPr>
          <w:shd w:val="clear" w:color="auto" w:fill="FFFFFF"/>
        </w:rPr>
        <w:t xml:space="preserve"> </w:t>
      </w:r>
      <w:r w:rsidR="00DB719F">
        <w:rPr>
          <w:shd w:val="clear" w:color="auto" w:fill="FFFFFF"/>
        </w:rPr>
        <w:t>R</w:t>
      </w:r>
      <w:r w:rsidR="00DB719F" w:rsidRPr="002155C1">
        <w:rPr>
          <w:shd w:val="clear" w:color="auto" w:fill="FFFFFF"/>
        </w:rPr>
        <w:t xml:space="preserve">ockfish </w:t>
      </w:r>
      <w:r w:rsidR="00DE06F9" w:rsidRPr="002155C1">
        <w:rPr>
          <w:shd w:val="clear" w:color="auto" w:fill="FFFFFF"/>
        </w:rPr>
        <w:t>complex</w:t>
      </w:r>
      <w:r w:rsidR="00DE06F9">
        <w:t>.  Since</w:t>
      </w:r>
      <w:r w:rsidR="00DE06F9" w:rsidRPr="00FB2443">
        <w:t xml:space="preserve"> </w:t>
      </w:r>
      <w:proofErr w:type="spellStart"/>
      <w:r w:rsidR="002F5352">
        <w:rPr>
          <w:shd w:val="clear" w:color="auto" w:fill="FFFFFF"/>
        </w:rPr>
        <w:t>R</w:t>
      </w:r>
      <w:r w:rsidR="00DE06F9">
        <w:rPr>
          <w:shd w:val="clear" w:color="auto" w:fill="FFFFFF"/>
        </w:rPr>
        <w:t>ougheye</w:t>
      </w:r>
      <w:proofErr w:type="spellEnd"/>
      <w:r w:rsidR="00DE06F9">
        <w:rPr>
          <w:shd w:val="clear" w:color="auto" w:fill="FFFFFF"/>
        </w:rPr>
        <w:t xml:space="preserve"> and </w:t>
      </w:r>
      <w:proofErr w:type="spellStart"/>
      <w:r w:rsidR="002F5352">
        <w:rPr>
          <w:shd w:val="clear" w:color="auto" w:fill="FFFFFF"/>
        </w:rPr>
        <w:t>B</w:t>
      </w:r>
      <w:r w:rsidR="00DE06F9" w:rsidRPr="00FB2443">
        <w:rPr>
          <w:shd w:val="clear" w:color="auto" w:fill="FFFFFF"/>
        </w:rPr>
        <w:t>lackspotted</w:t>
      </w:r>
      <w:proofErr w:type="spellEnd"/>
      <w:r w:rsidR="00DE06F9" w:rsidRPr="00FB2443">
        <w:rPr>
          <w:shd w:val="clear" w:color="auto" w:fill="FFFFFF"/>
        </w:rPr>
        <w:t xml:space="preserve"> </w:t>
      </w:r>
      <w:r w:rsidR="002F5352">
        <w:rPr>
          <w:shd w:val="clear" w:color="auto" w:fill="FFFFFF"/>
        </w:rPr>
        <w:t>R</w:t>
      </w:r>
      <w:r w:rsidR="00DE06F9" w:rsidRPr="00FB2443">
        <w:rPr>
          <w:shd w:val="clear" w:color="auto" w:fill="FFFFFF"/>
        </w:rPr>
        <w:t>ockfish have similar appearances with slight variations in colour</w:t>
      </w:r>
      <w:r w:rsidR="00DE06F9">
        <w:rPr>
          <w:shd w:val="clear" w:color="auto" w:fill="FFFFFF"/>
        </w:rPr>
        <w:t xml:space="preserve"> markings and dorsal fin spine lengths, the sampler tried to visually identify</w:t>
      </w:r>
      <w:r w:rsidR="00DE06F9" w:rsidRPr="00C77FAE">
        <w:rPr>
          <w:shd w:val="clear" w:color="auto" w:fill="FFFFFF"/>
        </w:rPr>
        <w:t xml:space="preserve"> </w:t>
      </w:r>
      <w:r w:rsidR="00DE06F9">
        <w:rPr>
          <w:shd w:val="clear" w:color="auto" w:fill="FFFFFF"/>
        </w:rPr>
        <w:t xml:space="preserve">each specimen as either </w:t>
      </w:r>
      <w:proofErr w:type="spellStart"/>
      <w:r w:rsidR="00132AB8">
        <w:rPr>
          <w:shd w:val="clear" w:color="auto" w:fill="FFFFFF"/>
        </w:rPr>
        <w:t>R</w:t>
      </w:r>
      <w:r w:rsidR="00DE06F9">
        <w:rPr>
          <w:shd w:val="clear" w:color="auto" w:fill="FFFFFF"/>
        </w:rPr>
        <w:t>ougheye</w:t>
      </w:r>
      <w:proofErr w:type="spellEnd"/>
      <w:r w:rsidR="00DE06F9">
        <w:rPr>
          <w:shd w:val="clear" w:color="auto" w:fill="FFFFFF"/>
        </w:rPr>
        <w:t xml:space="preserve"> (RE) or </w:t>
      </w:r>
      <w:proofErr w:type="spellStart"/>
      <w:r w:rsidR="00132AB8">
        <w:rPr>
          <w:shd w:val="clear" w:color="auto" w:fill="FFFFFF"/>
        </w:rPr>
        <w:t>B</w:t>
      </w:r>
      <w:r w:rsidR="00DE06F9">
        <w:rPr>
          <w:shd w:val="clear" w:color="auto" w:fill="FFFFFF"/>
        </w:rPr>
        <w:t>lackspotted</w:t>
      </w:r>
      <w:proofErr w:type="spellEnd"/>
      <w:r w:rsidR="00DE06F9">
        <w:rPr>
          <w:shd w:val="clear" w:color="auto" w:fill="FFFFFF"/>
        </w:rPr>
        <w:t xml:space="preserve"> (BS).   In addition, </w:t>
      </w:r>
      <w:r w:rsidR="006F4106">
        <w:rPr>
          <w:shd w:val="clear" w:color="auto" w:fill="FFFFFF"/>
        </w:rPr>
        <w:t xml:space="preserve">tissue for </w:t>
      </w:r>
      <w:r w:rsidR="00DE06F9">
        <w:rPr>
          <w:shd w:val="clear" w:color="auto" w:fill="FFFFFF"/>
        </w:rPr>
        <w:t xml:space="preserve">DNA </w:t>
      </w:r>
      <w:r w:rsidR="006F4106">
        <w:rPr>
          <w:shd w:val="clear" w:color="auto" w:fill="FFFFFF"/>
        </w:rPr>
        <w:t xml:space="preserve">extraction was </w:t>
      </w:r>
      <w:r w:rsidR="00DE06F9">
        <w:rPr>
          <w:shd w:val="clear" w:color="auto" w:fill="FFFFFF"/>
        </w:rPr>
        <w:t>collected</w:t>
      </w:r>
      <w:r w:rsidR="006F4106">
        <w:rPr>
          <w:shd w:val="clear" w:color="auto" w:fill="FFFFFF"/>
        </w:rPr>
        <w:t xml:space="preserve"> (into vials containing 95% ethanol), </w:t>
      </w:r>
      <w:r w:rsidR="00DE06F9">
        <w:rPr>
          <w:shd w:val="clear" w:color="auto" w:fill="FFFFFF"/>
        </w:rPr>
        <w:t xml:space="preserve">and vial numbers </w:t>
      </w:r>
      <w:r w:rsidR="006F4106">
        <w:rPr>
          <w:shd w:val="clear" w:color="auto" w:fill="FFFFFF"/>
        </w:rPr>
        <w:t xml:space="preserve">were </w:t>
      </w:r>
      <w:r w:rsidR="00DE06F9">
        <w:rPr>
          <w:shd w:val="clear" w:color="auto" w:fill="FFFFFF"/>
        </w:rPr>
        <w:t xml:space="preserve">recorded for subsequent genetic determination of the </w:t>
      </w:r>
      <w:proofErr w:type="spellStart"/>
      <w:r w:rsidR="00DB719F">
        <w:rPr>
          <w:shd w:val="clear" w:color="auto" w:fill="FFFFFF"/>
        </w:rPr>
        <w:t>R</w:t>
      </w:r>
      <w:r w:rsidR="00DB719F" w:rsidRPr="002155C1">
        <w:rPr>
          <w:shd w:val="clear" w:color="auto" w:fill="FFFFFF"/>
        </w:rPr>
        <w:t>ougheye</w:t>
      </w:r>
      <w:proofErr w:type="spellEnd"/>
      <w:r w:rsidR="00DE06F9" w:rsidRPr="002155C1">
        <w:rPr>
          <w:shd w:val="clear" w:color="auto" w:fill="FFFFFF"/>
        </w:rPr>
        <w:t>/</w:t>
      </w:r>
      <w:proofErr w:type="spellStart"/>
      <w:r w:rsidR="00DB719F">
        <w:rPr>
          <w:shd w:val="clear" w:color="auto" w:fill="FFFFFF"/>
        </w:rPr>
        <w:t>B</w:t>
      </w:r>
      <w:r w:rsidR="00DB719F" w:rsidRPr="002155C1">
        <w:rPr>
          <w:shd w:val="clear" w:color="auto" w:fill="FFFFFF"/>
        </w:rPr>
        <w:t>lackspotted</w:t>
      </w:r>
      <w:proofErr w:type="spellEnd"/>
      <w:r w:rsidR="00DB719F" w:rsidRPr="002155C1">
        <w:rPr>
          <w:shd w:val="clear" w:color="auto" w:fill="FFFFFF"/>
        </w:rPr>
        <w:t xml:space="preserve"> </w:t>
      </w:r>
      <w:r w:rsidR="00DB719F">
        <w:rPr>
          <w:shd w:val="clear" w:color="auto" w:fill="FFFFFF"/>
        </w:rPr>
        <w:t>R</w:t>
      </w:r>
      <w:r w:rsidR="00DB719F" w:rsidRPr="002155C1">
        <w:rPr>
          <w:shd w:val="clear" w:color="auto" w:fill="FFFFFF"/>
        </w:rPr>
        <w:t xml:space="preserve">ockfish </w:t>
      </w:r>
      <w:r w:rsidR="00DE06F9" w:rsidRPr="002155C1">
        <w:rPr>
          <w:shd w:val="clear" w:color="auto" w:fill="FFFFFF"/>
        </w:rPr>
        <w:t>complex</w:t>
      </w:r>
      <w:r w:rsidR="00DE06F9">
        <w:rPr>
          <w:shd w:val="clear" w:color="auto" w:fill="FFFFFF"/>
        </w:rPr>
        <w:t xml:space="preserve">. </w:t>
      </w:r>
    </w:p>
    <w:p w:rsidR="00E23AA3" w:rsidRDefault="00B0106B" w:rsidP="00711E06">
      <w:r>
        <w:rPr>
          <w:bCs/>
          <w:lang w:val="en-GB"/>
        </w:rPr>
        <w:fldChar w:fldCharType="begin"/>
      </w:r>
      <w:r>
        <w:instrText xml:space="preserve"> REF _Ref353442961 \h </w:instrText>
      </w:r>
      <w:r>
        <w:rPr>
          <w:bCs/>
          <w:lang w:val="en-GB"/>
        </w:rPr>
      </w:r>
      <w:r>
        <w:rPr>
          <w:bCs/>
          <w:lang w:val="en-GB"/>
        </w:rPr>
        <w:fldChar w:fldCharType="separate"/>
      </w:r>
    </w:p>
    <w:p w:rsidR="00DE06F9" w:rsidRDefault="00E23AA3" w:rsidP="00DE06F9">
      <w:pPr>
        <w:rPr>
          <w:color w:val="000000"/>
          <w:shd w:val="clear" w:color="auto" w:fill="FFFFFF"/>
        </w:rPr>
      </w:pPr>
      <w:r>
        <w:t xml:space="preserve">Figure C. </w:t>
      </w:r>
      <w:r>
        <w:rPr>
          <w:noProof/>
        </w:rPr>
        <w:t>7</w:t>
      </w:r>
      <w:r w:rsidR="00B0106B">
        <w:fldChar w:fldCharType="end"/>
      </w:r>
      <w:r w:rsidR="00B0106B">
        <w:t xml:space="preserve"> </w:t>
      </w:r>
      <w:r w:rsidR="00DE06F9">
        <w:t xml:space="preserve">shows an example of a completed biological sampling form for the </w:t>
      </w:r>
      <w:proofErr w:type="spellStart"/>
      <w:r w:rsidR="00DB719F">
        <w:t>R</w:t>
      </w:r>
      <w:r w:rsidR="00DE06F9">
        <w:t>ougheye</w:t>
      </w:r>
      <w:proofErr w:type="spellEnd"/>
      <w:r w:rsidR="00DE06F9">
        <w:t>/</w:t>
      </w:r>
      <w:proofErr w:type="spellStart"/>
      <w:r w:rsidR="00DB719F">
        <w:t>Blackspotted</w:t>
      </w:r>
      <w:proofErr w:type="spellEnd"/>
      <w:r w:rsidR="00DB719F">
        <w:t xml:space="preserve"> R</w:t>
      </w:r>
      <w:r w:rsidR="00DE06F9">
        <w:t xml:space="preserve">ockfish complex </w:t>
      </w:r>
      <w:r w:rsidR="00AB57EF">
        <w:t xml:space="preserve">used to record length, sex, weight, maturity, </w:t>
      </w:r>
      <w:r w:rsidR="00E421E4">
        <w:t xml:space="preserve">otolith </w:t>
      </w:r>
      <w:r w:rsidR="00AB57EF">
        <w:t xml:space="preserve">and DNA samples </w:t>
      </w:r>
      <w:r w:rsidR="00DE06F9">
        <w:t>(LSWM</w:t>
      </w:r>
      <w:r w:rsidR="00E421E4">
        <w:t>O</w:t>
      </w:r>
      <w:r w:rsidR="00DE06F9">
        <w:t xml:space="preserve">DNA).  </w:t>
      </w:r>
      <w:r w:rsidR="00B0106B">
        <w:fldChar w:fldCharType="begin"/>
      </w:r>
      <w:r w:rsidR="00B0106B">
        <w:instrText xml:space="preserve"> REF _Ref353443014 \h </w:instrText>
      </w:r>
      <w:r w:rsidR="00B0106B">
        <w:fldChar w:fldCharType="separate"/>
      </w:r>
      <w:r>
        <w:t xml:space="preserve">Figure C. </w:t>
      </w:r>
      <w:r>
        <w:rPr>
          <w:noProof/>
        </w:rPr>
        <w:t>8</w:t>
      </w:r>
      <w:r w:rsidR="00B0106B">
        <w:fldChar w:fldCharType="end"/>
      </w:r>
      <w:r w:rsidR="00B0106B">
        <w:t xml:space="preserve"> </w:t>
      </w:r>
      <w:r w:rsidR="00DE06F9">
        <w:rPr>
          <w:color w:val="000000"/>
          <w:shd w:val="clear" w:color="auto" w:fill="FFFFFF"/>
        </w:rPr>
        <w:t>shows the rockfish maturity convention used to determine</w:t>
      </w:r>
      <w:r w:rsidR="00DE06F9" w:rsidRPr="006B51D8">
        <w:rPr>
          <w:color w:val="000000"/>
          <w:shd w:val="clear" w:color="auto" w:fill="FFFFFF"/>
        </w:rPr>
        <w:t xml:space="preserve"> </w:t>
      </w:r>
      <w:r w:rsidR="00833AE9">
        <w:rPr>
          <w:color w:val="000000"/>
          <w:shd w:val="clear" w:color="auto" w:fill="FFFFFF"/>
        </w:rPr>
        <w:t xml:space="preserve">the </w:t>
      </w:r>
      <w:proofErr w:type="spellStart"/>
      <w:r w:rsidR="00DB719F">
        <w:rPr>
          <w:color w:val="000000"/>
          <w:shd w:val="clear" w:color="auto" w:fill="FFFFFF"/>
        </w:rPr>
        <w:t>R</w:t>
      </w:r>
      <w:r w:rsidR="00DE06F9" w:rsidRPr="002155C1">
        <w:rPr>
          <w:color w:val="000000"/>
          <w:shd w:val="clear" w:color="auto" w:fill="FFFFFF"/>
        </w:rPr>
        <w:t>ougheye</w:t>
      </w:r>
      <w:proofErr w:type="spellEnd"/>
      <w:r w:rsidR="00833AE9">
        <w:rPr>
          <w:color w:val="000000"/>
          <w:shd w:val="clear" w:color="auto" w:fill="FFFFFF"/>
        </w:rPr>
        <w:t xml:space="preserve"> or </w:t>
      </w:r>
      <w:proofErr w:type="spellStart"/>
      <w:r w:rsidR="00DB719F">
        <w:rPr>
          <w:color w:val="000000"/>
          <w:shd w:val="clear" w:color="auto" w:fill="FFFFFF"/>
        </w:rPr>
        <w:t>B</w:t>
      </w:r>
      <w:r w:rsidR="00DB719F" w:rsidRPr="002155C1">
        <w:rPr>
          <w:color w:val="000000"/>
          <w:shd w:val="clear" w:color="auto" w:fill="FFFFFF"/>
        </w:rPr>
        <w:t>lackspotted</w:t>
      </w:r>
      <w:proofErr w:type="spellEnd"/>
      <w:r w:rsidR="00DB719F" w:rsidRPr="002155C1">
        <w:rPr>
          <w:color w:val="000000"/>
          <w:shd w:val="clear" w:color="auto" w:fill="FFFFFF"/>
        </w:rPr>
        <w:t xml:space="preserve"> </w:t>
      </w:r>
      <w:r w:rsidR="00423834">
        <w:rPr>
          <w:color w:val="000000"/>
          <w:shd w:val="clear" w:color="auto" w:fill="FFFFFF"/>
        </w:rPr>
        <w:t>R</w:t>
      </w:r>
      <w:r w:rsidR="00423834" w:rsidRPr="002155C1">
        <w:rPr>
          <w:color w:val="000000"/>
          <w:shd w:val="clear" w:color="auto" w:fill="FFFFFF"/>
        </w:rPr>
        <w:t xml:space="preserve">ockfish </w:t>
      </w:r>
      <w:r w:rsidR="00DE06F9">
        <w:rPr>
          <w:color w:val="000000"/>
          <w:shd w:val="clear" w:color="auto" w:fill="FFFFFF"/>
        </w:rPr>
        <w:t>gon</w:t>
      </w:r>
      <w:r w:rsidR="00833AE9">
        <w:rPr>
          <w:color w:val="000000"/>
          <w:shd w:val="clear" w:color="auto" w:fill="FFFFFF"/>
        </w:rPr>
        <w:t>ad condition</w:t>
      </w:r>
      <w:r w:rsidR="00DE06F9">
        <w:rPr>
          <w:color w:val="000000"/>
          <w:shd w:val="clear" w:color="auto" w:fill="FFFFFF"/>
        </w:rPr>
        <w:t xml:space="preserve">.  </w:t>
      </w:r>
      <w:r w:rsidR="00B0106B">
        <w:rPr>
          <w:color w:val="000000"/>
          <w:shd w:val="clear" w:color="auto" w:fill="FFFFFF"/>
        </w:rPr>
        <w:fldChar w:fldCharType="begin"/>
      </w:r>
      <w:r w:rsidR="00B0106B">
        <w:rPr>
          <w:color w:val="000000"/>
          <w:shd w:val="clear" w:color="auto" w:fill="FFFFFF"/>
        </w:rPr>
        <w:instrText xml:space="preserve"> REF _Ref353443021 \h </w:instrText>
      </w:r>
      <w:r w:rsidR="00B0106B">
        <w:rPr>
          <w:color w:val="000000"/>
          <w:shd w:val="clear" w:color="auto" w:fill="FFFFFF"/>
        </w:rPr>
      </w:r>
      <w:r w:rsidR="00B0106B">
        <w:rPr>
          <w:color w:val="000000"/>
          <w:shd w:val="clear" w:color="auto" w:fill="FFFFFF"/>
        </w:rPr>
        <w:fldChar w:fldCharType="separate"/>
      </w:r>
      <w:r>
        <w:t xml:space="preserve">Figure C. </w:t>
      </w:r>
      <w:r>
        <w:rPr>
          <w:noProof/>
        </w:rPr>
        <w:t>9</w:t>
      </w:r>
      <w:r w:rsidR="00B0106B">
        <w:rPr>
          <w:color w:val="000000"/>
          <w:shd w:val="clear" w:color="auto" w:fill="FFFFFF"/>
        </w:rPr>
        <w:fldChar w:fldCharType="end"/>
      </w:r>
      <w:r w:rsidR="00B0106B">
        <w:rPr>
          <w:color w:val="000000"/>
          <w:shd w:val="clear" w:color="auto" w:fill="FFFFFF"/>
        </w:rPr>
        <w:t xml:space="preserve"> </w:t>
      </w:r>
      <w:r w:rsidR="00DE06F9">
        <w:rPr>
          <w:color w:val="000000"/>
          <w:shd w:val="clear" w:color="auto" w:fill="FFFFFF"/>
        </w:rPr>
        <w:t xml:space="preserve">shows the specification form used by the sampler to </w:t>
      </w:r>
      <w:r w:rsidR="00DE06F9" w:rsidRPr="00585B23">
        <w:rPr>
          <w:color w:val="000000"/>
          <w:shd w:val="clear" w:color="auto" w:fill="FFFFFF"/>
        </w:rPr>
        <w:t>distinguish</w:t>
      </w:r>
      <w:r w:rsidR="00DE06F9">
        <w:rPr>
          <w:color w:val="000000"/>
          <w:shd w:val="clear" w:color="auto" w:fill="FFFFFF"/>
        </w:rPr>
        <w:t xml:space="preserve"> between the</w:t>
      </w:r>
      <w:r w:rsidR="00DB719F">
        <w:rPr>
          <w:color w:val="000000"/>
          <w:shd w:val="clear" w:color="auto" w:fill="FFFFFF"/>
        </w:rPr>
        <w:t xml:space="preserve"> </w:t>
      </w:r>
      <w:proofErr w:type="spellStart"/>
      <w:r w:rsidR="00DB719F">
        <w:rPr>
          <w:color w:val="000000"/>
          <w:shd w:val="clear" w:color="auto" w:fill="FFFFFF"/>
        </w:rPr>
        <w:t>Rougheye</w:t>
      </w:r>
      <w:proofErr w:type="spellEnd"/>
      <w:r w:rsidR="00DB719F">
        <w:rPr>
          <w:color w:val="000000"/>
          <w:shd w:val="clear" w:color="auto" w:fill="FFFFFF"/>
        </w:rPr>
        <w:t xml:space="preserve"> </w:t>
      </w:r>
      <w:r w:rsidR="00DE06F9">
        <w:rPr>
          <w:color w:val="000000"/>
          <w:shd w:val="clear" w:color="auto" w:fill="FFFFFF"/>
        </w:rPr>
        <w:t xml:space="preserve">and </w:t>
      </w:r>
      <w:proofErr w:type="spellStart"/>
      <w:r w:rsidR="00DB719F">
        <w:rPr>
          <w:color w:val="000000"/>
          <w:shd w:val="clear" w:color="auto" w:fill="FFFFFF"/>
        </w:rPr>
        <w:t>B</w:t>
      </w:r>
      <w:r w:rsidR="00DB719F" w:rsidRPr="002155C1">
        <w:rPr>
          <w:color w:val="000000"/>
          <w:shd w:val="clear" w:color="auto" w:fill="FFFFFF"/>
        </w:rPr>
        <w:t>lackspotted</w:t>
      </w:r>
      <w:proofErr w:type="spellEnd"/>
      <w:r w:rsidR="00DB719F">
        <w:rPr>
          <w:color w:val="000000"/>
          <w:shd w:val="clear" w:color="auto" w:fill="FFFFFF"/>
        </w:rPr>
        <w:t xml:space="preserve"> </w:t>
      </w:r>
      <w:r w:rsidR="00DE06F9">
        <w:rPr>
          <w:color w:val="000000"/>
          <w:shd w:val="clear" w:color="auto" w:fill="FFFFFF"/>
        </w:rPr>
        <w:t>species.</w:t>
      </w:r>
    </w:p>
    <w:p w:rsidR="00FE0A9C" w:rsidRDefault="00FE0A9C" w:rsidP="00DE06F9">
      <w:pPr>
        <w:rPr>
          <w:color w:val="000000"/>
          <w:shd w:val="clear" w:color="auto" w:fill="FFFFFF"/>
        </w:rPr>
      </w:pPr>
    </w:p>
    <w:p w:rsidR="00FE0A9C" w:rsidRDefault="00FE0A9C" w:rsidP="00FE0A9C">
      <w:pPr>
        <w:pStyle w:val="myheading3"/>
      </w:pPr>
      <w:r w:rsidRPr="007F73A0">
        <w:rPr>
          <w:u w:val="none"/>
        </w:rPr>
        <w:lastRenderedPageBreak/>
        <w:t xml:space="preserve">Tagging </w:t>
      </w:r>
      <w:r w:rsidR="006F733D">
        <w:rPr>
          <w:u w:val="none"/>
        </w:rPr>
        <w:t>Sablefish</w:t>
      </w:r>
    </w:p>
    <w:p w:rsidR="00FE0A9C" w:rsidRDefault="00FE0A9C" w:rsidP="00FE0A9C">
      <w:r>
        <w:t xml:space="preserve">Fish to be tagged were transferred from the sorting area to the tagging tank (deck map, </w:t>
      </w:r>
      <w:r>
        <w:fldChar w:fldCharType="begin"/>
      </w:r>
      <w:r>
        <w:instrText xml:space="preserve"> REF _Ref353443109 \h </w:instrText>
      </w:r>
      <w:r>
        <w:fldChar w:fldCharType="separate"/>
      </w:r>
      <w:r w:rsidR="00E23AA3">
        <w:t xml:space="preserve">Appendix </w:t>
      </w:r>
      <w:r w:rsidR="00E23AA3">
        <w:rPr>
          <w:noProof/>
        </w:rPr>
        <w:t>B</w:t>
      </w:r>
      <w:r>
        <w:fldChar w:fldCharType="end"/>
      </w:r>
      <w:r>
        <w:t xml:space="preserve">).  </w:t>
      </w:r>
      <w:r w:rsidRPr="001D4ABA">
        <w:t xml:space="preserve"> </w:t>
      </w:r>
      <w:r>
        <w:t xml:space="preserve">The tank temperature was recorded with a Sea-Bird SBE 39 temperature and pressure logger.  </w:t>
      </w:r>
      <w:r w:rsidRPr="001D4ABA">
        <w:t xml:space="preserve">Fish were removed from the holding tank </w:t>
      </w:r>
      <w:r>
        <w:t xml:space="preserve">by the sampler and </w:t>
      </w:r>
      <w:r w:rsidRPr="001D4ABA">
        <w:t xml:space="preserve">fork length (mm) </w:t>
      </w:r>
      <w:r>
        <w:t xml:space="preserve">measurements were entered on the tagging form by the recorder. Next, the sampler inserted a </w:t>
      </w:r>
      <w:r w:rsidRPr="001D4ABA">
        <w:t xml:space="preserve">tag </w:t>
      </w:r>
      <w:r>
        <w:t>with a unique identifier (UID)</w:t>
      </w:r>
      <w:r w:rsidRPr="001D4ABA">
        <w:t xml:space="preserve"> on the left side of </w:t>
      </w:r>
      <w:r>
        <w:t>each fish,</w:t>
      </w:r>
      <w:r w:rsidRPr="001D4ABA">
        <w:t xml:space="preserve"> </w:t>
      </w:r>
      <w:r>
        <w:t>1 cm below</w:t>
      </w:r>
      <w:r w:rsidRPr="001D4ABA">
        <w:t xml:space="preserve"> and 2-3 cm behind the anterior insertion of the first dorsal fin</w:t>
      </w:r>
      <w:r>
        <w:t>.  A</w:t>
      </w:r>
      <w:r w:rsidRPr="001D4ABA">
        <w:t xml:space="preserve"> Mark II Long Tagging gun</w:t>
      </w:r>
      <w:r>
        <w:t xml:space="preserve"> loaded with</w:t>
      </w:r>
      <w:r w:rsidRPr="001D4ABA">
        <w:t xml:space="preserve"> Floy FD-94 T-bar anchor tag</w:t>
      </w:r>
      <w:r>
        <w:t xml:space="preserve">s was used to tag fish.  </w:t>
      </w:r>
      <w:r w:rsidRPr="001D4ABA">
        <w:t xml:space="preserve"> </w:t>
      </w:r>
      <w:r>
        <w:t xml:space="preserve">At the time of tagging, any sampling errors, </w:t>
      </w:r>
      <w:r w:rsidRPr="001D4ABA">
        <w:t xml:space="preserve">injuries </w:t>
      </w:r>
      <w:r>
        <w:t xml:space="preserve">or damage </w:t>
      </w:r>
      <w:r w:rsidRPr="001D4ABA">
        <w:t xml:space="preserve">to the fish </w:t>
      </w:r>
      <w:r>
        <w:t xml:space="preserve">were documented on the tagging form with a letter code.  These codes are listed on the tagging form example </w:t>
      </w:r>
      <w:r w:rsidR="00BA5871">
        <w:t>(</w:t>
      </w:r>
      <w:fldSimple w:instr=" REF _Ref356281873 \h ">
        <w:r w:rsidR="004E288E">
          <w:t xml:space="preserve">Figure C. </w:t>
        </w:r>
        <w:r w:rsidR="004E288E">
          <w:rPr>
            <w:noProof/>
          </w:rPr>
          <w:t>10</w:t>
        </w:r>
      </w:fldSimple>
      <w:r w:rsidR="00BA5871">
        <w:t>)</w:t>
      </w:r>
      <w:r>
        <w:t>.</w:t>
      </w:r>
      <w:r w:rsidRPr="001D4ABA">
        <w:t xml:space="preserve">  </w:t>
      </w:r>
      <w:r>
        <w:t xml:space="preserve"> Tag checks were performed systematically by the recorder to ensure tag numbers on the data form matched those on the fish specimen.  </w:t>
      </w:r>
    </w:p>
    <w:p w:rsidR="00DE06F9" w:rsidRPr="00166A4C" w:rsidRDefault="00DE06F9" w:rsidP="00DE06F9">
      <w:r>
        <w:tab/>
      </w:r>
    </w:p>
    <w:p w:rsidR="00DE06F9" w:rsidRPr="00C41676" w:rsidRDefault="00DE06F9" w:rsidP="00DE06F9">
      <w:pPr>
        <w:pStyle w:val="myheading3"/>
      </w:pPr>
      <w:bookmarkStart w:id="60" w:name="_Toc207088452"/>
      <w:r w:rsidRPr="00DE06F9">
        <w:rPr>
          <w:u w:val="none"/>
        </w:rPr>
        <w:t xml:space="preserve">Recovered Tagged </w:t>
      </w:r>
      <w:r w:rsidR="006F733D">
        <w:rPr>
          <w:u w:val="none"/>
        </w:rPr>
        <w:t>Sablefish</w:t>
      </w:r>
      <w:bookmarkEnd w:id="60"/>
    </w:p>
    <w:p w:rsidR="00DE06F9" w:rsidRDefault="00DE06F9" w:rsidP="00DE06F9">
      <w:r>
        <w:t>A</w:t>
      </w:r>
      <w:r w:rsidRPr="00EF0851">
        <w:t xml:space="preserve"> previously tagged fish </w:t>
      </w:r>
      <w:r>
        <w:t>that was</w:t>
      </w:r>
      <w:r w:rsidR="00DC46FB">
        <w:t xml:space="preserve"> brought aboard</w:t>
      </w:r>
      <w:r>
        <w:t xml:space="preserve"> may have been treated in </w:t>
      </w:r>
      <w:r w:rsidR="006F4106">
        <w:t xml:space="preserve">one of </w:t>
      </w:r>
      <w:r>
        <w:t>several ways</w:t>
      </w:r>
      <w:r w:rsidRPr="00EF0851">
        <w:t xml:space="preserve">.  </w:t>
      </w:r>
      <w:r>
        <w:t>First</w:t>
      </w:r>
      <w:r w:rsidRPr="00EF0851">
        <w:t xml:space="preserve">, the tagged fish may </w:t>
      </w:r>
      <w:r>
        <w:t xml:space="preserve">have </w:t>
      </w:r>
      <w:r w:rsidRPr="00EF0851">
        <w:t>be</w:t>
      </w:r>
      <w:r>
        <w:t>en</w:t>
      </w:r>
      <w:r w:rsidRPr="00EF0851">
        <w:t xml:space="preserve"> re-released with a new tag, and the previous tag removed.  </w:t>
      </w:r>
      <w:r>
        <w:t>Second</w:t>
      </w:r>
      <w:r w:rsidRPr="00EF0851">
        <w:t>, the tagged fish may</w:t>
      </w:r>
      <w:r>
        <w:t xml:space="preserve"> have</w:t>
      </w:r>
      <w:r w:rsidRPr="00EF0851">
        <w:t xml:space="preserve"> be</w:t>
      </w:r>
      <w:r>
        <w:t>en</w:t>
      </w:r>
      <w:r w:rsidRPr="00EF0851">
        <w:t xml:space="preserve"> retained </w:t>
      </w:r>
      <w:r>
        <w:t>fo</w:t>
      </w:r>
      <w:r w:rsidR="00E16D62">
        <w:t>r biological sampling if it had a tag from another country</w:t>
      </w:r>
      <w:r w:rsidR="006F4106">
        <w:t>,</w:t>
      </w:r>
      <w:r w:rsidRPr="00EF0851">
        <w:t xml:space="preserve"> or </w:t>
      </w:r>
      <w:r>
        <w:t>if it had</w:t>
      </w:r>
      <w:r w:rsidRPr="00EF0851">
        <w:t xml:space="preserve"> sustained numerous injuries.</w:t>
      </w:r>
      <w:r>
        <w:t xml:space="preserve">  The </w:t>
      </w:r>
      <w:r w:rsidR="0090208B">
        <w:t>D</w:t>
      </w:r>
      <w:r>
        <w:t xml:space="preserve">epartment </w:t>
      </w:r>
      <w:r w:rsidRPr="00B61C7B">
        <w:t xml:space="preserve">returns those tags released by </w:t>
      </w:r>
      <w:r w:rsidR="00E52416">
        <w:t>foreign agencies</w:t>
      </w:r>
      <w:r w:rsidR="006F4106">
        <w:t>.</w:t>
      </w:r>
      <w:r>
        <w:t xml:space="preserve"> </w:t>
      </w:r>
      <w:r w:rsidR="006F4106">
        <w:t xml:space="preserve">The </w:t>
      </w:r>
      <w:r>
        <w:t xml:space="preserve">release agency can usually be determined from the tag prefix and colour.  </w:t>
      </w:r>
      <w:r w:rsidR="00536DDD">
        <w:fldChar w:fldCharType="begin"/>
      </w:r>
      <w:r w:rsidR="00536DDD">
        <w:instrText xml:space="preserve"> REF _Ref353443079 \h </w:instrText>
      </w:r>
      <w:r w:rsidR="00536DDD">
        <w:fldChar w:fldCharType="separate"/>
      </w:r>
      <w:r w:rsidR="00E23AA3">
        <w:t xml:space="preserve">Figure C. </w:t>
      </w:r>
      <w:r w:rsidR="00E23AA3">
        <w:rPr>
          <w:noProof/>
        </w:rPr>
        <w:t>11</w:t>
      </w:r>
      <w:r w:rsidR="00536DDD">
        <w:fldChar w:fldCharType="end"/>
      </w:r>
      <w:r w:rsidR="00536DDD">
        <w:t xml:space="preserve"> </w:t>
      </w:r>
      <w:r w:rsidRPr="001D4ABA">
        <w:t>shows an example of a completed re</w:t>
      </w:r>
      <w:r>
        <w:t xml:space="preserve">covered </w:t>
      </w:r>
      <w:r w:rsidR="006F733D">
        <w:t>Sablefish</w:t>
      </w:r>
      <w:r>
        <w:t xml:space="preserve"> sampling form with an inset </w:t>
      </w:r>
      <w:r w:rsidR="00A21D73">
        <w:t>image</w:t>
      </w:r>
      <w:r>
        <w:t xml:space="preserve"> of a recovered tag.  </w:t>
      </w:r>
    </w:p>
    <w:p w:rsidR="00DE06F9" w:rsidRPr="001D4ABA" w:rsidRDefault="00DE06F9" w:rsidP="00DE06F9"/>
    <w:p w:rsidR="00DE06F9" w:rsidRPr="00C41676" w:rsidRDefault="00DE06F9" w:rsidP="00DE06F9">
      <w:pPr>
        <w:pStyle w:val="myheading3"/>
      </w:pPr>
      <w:r w:rsidRPr="007F73A0">
        <w:rPr>
          <w:u w:val="none"/>
        </w:rPr>
        <w:t>Tagging North Pacific Spiny Dogfish</w:t>
      </w:r>
    </w:p>
    <w:p w:rsidR="0096202F" w:rsidRDefault="0013062C" w:rsidP="005E3DAF">
      <w:pPr>
        <w:rPr>
          <w:color w:val="000000"/>
          <w:shd w:val="clear" w:color="auto" w:fill="FFFFFF"/>
        </w:rPr>
      </w:pPr>
      <w:r>
        <w:t>In each spatial stratum, several s</w:t>
      </w:r>
      <w:r w:rsidR="00527590">
        <w:t>piny</w:t>
      </w:r>
      <w:r w:rsidR="00DE06F9" w:rsidRPr="00E66F27">
        <w:t xml:space="preserve"> dogfish</w:t>
      </w:r>
      <w:r w:rsidR="00DE06F9">
        <w:t xml:space="preserve"> </w:t>
      </w:r>
      <w:r w:rsidR="0096202F">
        <w:t>with intact first dorsal spine</w:t>
      </w:r>
      <w:r w:rsidR="006C4F66">
        <w:t>s</w:t>
      </w:r>
      <w:r w:rsidR="0096202F">
        <w:t xml:space="preserve"> and </w:t>
      </w:r>
      <w:r w:rsidR="00DE06F9">
        <w:t>pre-caudal length</w:t>
      </w:r>
      <w:r w:rsidR="006C4F66">
        <w:t>s</w:t>
      </w:r>
      <w:r w:rsidR="00DE06F9">
        <w:t xml:space="preserve"> greater than seventy centimetres </w:t>
      </w:r>
      <w:r w:rsidR="00DE06F9" w:rsidRPr="00E66F27">
        <w:t xml:space="preserve">were tagged with pop-off satellite tags </w:t>
      </w:r>
      <w:r w:rsidR="00DE06F9">
        <w:t xml:space="preserve">for Auke Bay Laboratories movement </w:t>
      </w:r>
      <w:r w:rsidR="00527590">
        <w:t>studies</w:t>
      </w:r>
      <w:r w:rsidR="00DE06F9">
        <w:t xml:space="preserve">.  </w:t>
      </w:r>
      <w:r w:rsidR="00F461BA">
        <w:t xml:space="preserve"> First, the recorder noted the set number, tag number, pre-caudal length and sex on the data sheet.  The sampler </w:t>
      </w:r>
      <w:r w:rsidR="0014554C">
        <w:t xml:space="preserve">then </w:t>
      </w:r>
      <w:r w:rsidR="00F461BA">
        <w:t>drilled a horizontal hole through the first dorsal spine and inserted a piece of monofilament that was attached to a pop-off satellite tag. The monofilament was secured with a crimping sleeve.</w:t>
      </w:r>
      <w:r w:rsidR="00D05E59">
        <w:t xml:space="preserve">  Once the spiny dogfish </w:t>
      </w:r>
      <w:r w:rsidR="006C4F66">
        <w:t xml:space="preserve">had been </w:t>
      </w:r>
      <w:r w:rsidR="00D05E59">
        <w:t>observed in the recovery tank for a few minutes, it was released over the side of the boat.</w:t>
      </w:r>
      <w:r w:rsidR="00F461BA">
        <w:t xml:space="preserve"> </w:t>
      </w:r>
      <w:r w:rsidR="0096202F">
        <w:fldChar w:fldCharType="begin"/>
      </w:r>
      <w:r w:rsidR="0096202F">
        <w:instrText xml:space="preserve"> REF _Ref353804164 \h </w:instrText>
      </w:r>
      <w:r w:rsidR="0096202F">
        <w:fldChar w:fldCharType="separate"/>
      </w:r>
      <w:r w:rsidR="00E23AA3">
        <w:t xml:space="preserve">Figure C. </w:t>
      </w:r>
      <w:r w:rsidR="00E23AA3">
        <w:rPr>
          <w:noProof/>
        </w:rPr>
        <w:t>12</w:t>
      </w:r>
      <w:r w:rsidR="0096202F">
        <w:fldChar w:fldCharType="end"/>
      </w:r>
      <w:r w:rsidR="0096202F">
        <w:t xml:space="preserve"> shows an example of a completed spiny dogfish tagging form used on the 2012 survey. </w:t>
      </w:r>
      <w:r w:rsidR="005E3DAF">
        <w:fldChar w:fldCharType="begin"/>
      </w:r>
      <w:r w:rsidR="005E3DAF">
        <w:instrText xml:space="preserve"> REF _Ref356281939 \h </w:instrText>
      </w:r>
      <w:r w:rsidR="005E3DAF">
        <w:fldChar w:fldCharType="separate"/>
      </w:r>
      <w:r w:rsidR="00E23AA3">
        <w:t xml:space="preserve">Figure C. </w:t>
      </w:r>
      <w:r w:rsidR="00E23AA3">
        <w:rPr>
          <w:noProof/>
        </w:rPr>
        <w:t>13</w:t>
      </w:r>
      <w:r w:rsidR="005E3DAF">
        <w:fldChar w:fldCharType="end"/>
      </w:r>
      <w:r w:rsidR="0096202F">
        <w:t xml:space="preserve"> </w:t>
      </w:r>
      <w:r w:rsidR="0096202F">
        <w:rPr>
          <w:color w:val="000000"/>
          <w:shd w:val="clear" w:color="auto" w:fill="FFFFFF"/>
        </w:rPr>
        <w:t>shows the</w:t>
      </w:r>
      <w:r w:rsidR="00BC5B23">
        <w:rPr>
          <w:color w:val="000000"/>
          <w:shd w:val="clear" w:color="auto" w:fill="FFFFFF"/>
        </w:rPr>
        <w:t xml:space="preserve"> pop-off satellite tag</w:t>
      </w:r>
      <w:r w:rsidR="0096202F">
        <w:rPr>
          <w:color w:val="000000"/>
          <w:shd w:val="clear" w:color="auto" w:fill="FFFFFF"/>
        </w:rPr>
        <w:t xml:space="preserve"> instru</w:t>
      </w:r>
      <w:r w:rsidR="00BC5B23">
        <w:rPr>
          <w:color w:val="000000"/>
          <w:shd w:val="clear" w:color="auto" w:fill="FFFFFF"/>
        </w:rPr>
        <w:t>ction form used by the sampler</w:t>
      </w:r>
      <w:r w:rsidR="0096202F">
        <w:rPr>
          <w:color w:val="000000"/>
          <w:shd w:val="clear" w:color="auto" w:fill="FFFFFF"/>
        </w:rPr>
        <w:t>.</w:t>
      </w:r>
    </w:p>
    <w:p w:rsidR="009C6FC3" w:rsidRDefault="009C6FC3" w:rsidP="0096202F">
      <w:pPr>
        <w:rPr>
          <w:color w:val="000000"/>
          <w:shd w:val="clear" w:color="auto" w:fill="FFFFFF"/>
        </w:rPr>
      </w:pPr>
    </w:p>
    <w:p w:rsidR="00E60E70" w:rsidRDefault="00E60E70" w:rsidP="0096202F">
      <w:pPr>
        <w:rPr>
          <w:color w:val="000000"/>
          <w:shd w:val="clear" w:color="auto" w:fill="FFFFFF"/>
        </w:rPr>
      </w:pPr>
    </w:p>
    <w:p w:rsidR="009C6FC3" w:rsidRPr="00AF027A" w:rsidRDefault="009C6FC3" w:rsidP="009C6FC3">
      <w:pPr>
        <w:pStyle w:val="myheading3"/>
        <w:numPr>
          <w:ilvl w:val="2"/>
          <w:numId w:val="8"/>
        </w:numPr>
        <w:rPr>
          <w:u w:val="none"/>
        </w:rPr>
      </w:pPr>
      <w:bookmarkStart w:id="61" w:name="_Toc207088457"/>
      <w:r>
        <w:rPr>
          <w:u w:val="none"/>
        </w:rPr>
        <w:t xml:space="preserve">Catch Processing at </w:t>
      </w:r>
      <w:r w:rsidRPr="00AF027A">
        <w:rPr>
          <w:u w:val="none"/>
        </w:rPr>
        <w:t xml:space="preserve">Random </w:t>
      </w:r>
      <w:proofErr w:type="spellStart"/>
      <w:r w:rsidRPr="00AF027A">
        <w:rPr>
          <w:u w:val="none"/>
        </w:rPr>
        <w:t>StRS</w:t>
      </w:r>
      <w:proofErr w:type="spellEnd"/>
      <w:r w:rsidRPr="00AF027A">
        <w:rPr>
          <w:u w:val="none"/>
        </w:rPr>
        <w:t xml:space="preserve"> design Type 3 Tagging Sets</w:t>
      </w:r>
      <w:bookmarkEnd w:id="61"/>
      <w:r w:rsidRPr="00AF027A">
        <w:rPr>
          <w:u w:val="none"/>
        </w:rPr>
        <w:t xml:space="preserve"> </w:t>
      </w:r>
    </w:p>
    <w:p w:rsidR="009C6FC3" w:rsidRDefault="009C6FC3" w:rsidP="009C6FC3">
      <w:pPr>
        <w:rPr>
          <w:color w:val="FF0000"/>
        </w:rPr>
      </w:pPr>
      <w:r>
        <w:rPr>
          <w:lang w:val="en-GB"/>
        </w:rPr>
        <w:t xml:space="preserve">Type 3 tagging sets used a sampling protocol that assigned a fate to the </w:t>
      </w:r>
      <w:r w:rsidR="006F733D">
        <w:rPr>
          <w:lang w:val="en-GB"/>
        </w:rPr>
        <w:t>Sablefish</w:t>
      </w:r>
      <w:r>
        <w:rPr>
          <w:lang w:val="en-GB"/>
        </w:rPr>
        <w:t xml:space="preserve"> catch in each trap, dividing the 25 traps so that </w:t>
      </w:r>
      <w:r w:rsidRPr="0007500C">
        <w:rPr>
          <w:vertAlign w:val="superscript"/>
        </w:rPr>
        <w:t>1</w:t>
      </w:r>
      <w:r>
        <w:t>/</w:t>
      </w:r>
      <w:r w:rsidRPr="0007500C">
        <w:rPr>
          <w:vertAlign w:val="subscript"/>
        </w:rPr>
        <w:t>3</w:t>
      </w:r>
      <w:r>
        <w:t xml:space="preserve"> of the traps were used for tagging (T), </w:t>
      </w:r>
      <w:r w:rsidRPr="0007500C">
        <w:rPr>
          <w:vertAlign w:val="superscript"/>
        </w:rPr>
        <w:t>1</w:t>
      </w:r>
      <w:r>
        <w:t>/</w:t>
      </w:r>
      <w:r w:rsidRPr="0007500C">
        <w:rPr>
          <w:vertAlign w:val="subscript"/>
        </w:rPr>
        <w:t>3</w:t>
      </w:r>
      <w:r>
        <w:t xml:space="preserve"> were used for biological </w:t>
      </w:r>
      <w:r w:rsidR="009B2842">
        <w:t xml:space="preserve">sampling </w:t>
      </w:r>
      <w:r>
        <w:t xml:space="preserve">(A) and </w:t>
      </w:r>
      <w:r w:rsidRPr="0007500C">
        <w:rPr>
          <w:vertAlign w:val="superscript"/>
        </w:rPr>
        <w:t>1</w:t>
      </w:r>
      <w:r>
        <w:t>/</w:t>
      </w:r>
      <w:r w:rsidRPr="0007500C">
        <w:rPr>
          <w:vertAlign w:val="subscript"/>
        </w:rPr>
        <w:t>3</w:t>
      </w:r>
      <w:r>
        <w:t xml:space="preserve"> were released alive (D).   The catch recorder assigned the first trap with a random code (D, A or T), then proceeded to assign the rest of the traps with the remaining codes in sequential order (D, A, T).   Any traps </w:t>
      </w:r>
      <w:r>
        <w:lastRenderedPageBreak/>
        <w:t xml:space="preserve">that had no </w:t>
      </w:r>
      <w:r w:rsidR="006F733D">
        <w:t>Sablefish</w:t>
      </w:r>
      <w:r>
        <w:t xml:space="preserve"> catch were marked with a code for empty trap (MT).  The aim for a type 3 tagging set was to obtain a </w:t>
      </w:r>
      <w:r w:rsidR="00B219B2">
        <w:t xml:space="preserve">maximum </w:t>
      </w:r>
      <w:r>
        <w:t xml:space="preserve">50 piece LSWMO biological sample from traps selected along the entire length of the string.  In cases where sets had huge catches and the 50 piece sample goal would be quickly reached, traps that were assigned a fate of biological sample (A) were simply re-allocated to be released alive or discarded (D).   On the other hand, sets with little catch that had traps assigned to be released alive (D) were re-allocated to a biological sample (A) in order to be able to achieve the 50 piece sample goal.   The use of the </w:t>
      </w:r>
      <w:r w:rsidR="006F733D">
        <w:t>Sablefish</w:t>
      </w:r>
      <w:r>
        <w:t xml:space="preserve"> catch in the 2012 survey for each trap by </w:t>
      </w:r>
      <w:proofErr w:type="spellStart"/>
      <w:r>
        <w:t>StRS</w:t>
      </w:r>
      <w:proofErr w:type="spellEnd"/>
      <w:r>
        <w:t xml:space="preserve"> set is listed in </w:t>
      </w:r>
      <w:r>
        <w:rPr>
          <w:color w:val="FF0000"/>
        </w:rPr>
        <w:fldChar w:fldCharType="begin"/>
      </w:r>
      <w:r>
        <w:instrText xml:space="preserve"> REF _Ref353431239 \h </w:instrText>
      </w:r>
      <w:r>
        <w:rPr>
          <w:color w:val="FF0000"/>
        </w:rPr>
      </w:r>
      <w:r>
        <w:rPr>
          <w:color w:val="FF0000"/>
        </w:rPr>
        <w:fldChar w:fldCharType="separate"/>
      </w:r>
      <w:r w:rsidR="00E23AA3" w:rsidRPr="0035132B">
        <w:t xml:space="preserve">Appendix </w:t>
      </w:r>
      <w:r w:rsidR="00E23AA3">
        <w:rPr>
          <w:noProof/>
        </w:rPr>
        <w:t>D</w:t>
      </w:r>
      <w:r>
        <w:rPr>
          <w:color w:val="FF0000"/>
        </w:rPr>
        <w:fldChar w:fldCharType="end"/>
      </w:r>
      <w:r>
        <w:rPr>
          <w:color w:val="FF0000"/>
        </w:rPr>
        <w:t>.</w:t>
      </w:r>
      <w:r w:rsidR="001348EB">
        <w:rPr>
          <w:color w:val="FF0000"/>
        </w:rPr>
        <w:t xml:space="preserve">  </w:t>
      </w:r>
      <w:r w:rsidR="001348EB">
        <w:t xml:space="preserve">This appendix </w:t>
      </w:r>
      <w:r w:rsidR="001348EB" w:rsidRPr="00E87E73">
        <w:t>include</w:t>
      </w:r>
      <w:r w:rsidR="001348EB">
        <w:t>s</w:t>
      </w:r>
      <w:r w:rsidR="001348EB" w:rsidRPr="00E87E73">
        <w:t xml:space="preserve"> </w:t>
      </w:r>
      <w:r w:rsidR="001348EB">
        <w:t xml:space="preserve">the </w:t>
      </w:r>
      <w:r w:rsidR="001348EB" w:rsidRPr="00E87E73">
        <w:t>total counts of traps within a set by trap use.</w:t>
      </w:r>
    </w:p>
    <w:p w:rsidR="00006806" w:rsidRDefault="009C6FC3" w:rsidP="009C6FC3">
      <w:pPr>
        <w:pStyle w:val="myheading3"/>
      </w:pPr>
      <w:bookmarkStart w:id="62" w:name="_Toc207088455"/>
      <w:r>
        <w:rPr>
          <w:u w:val="none"/>
        </w:rPr>
        <w:t xml:space="preserve">Catch Processing </w:t>
      </w:r>
      <w:r w:rsidRPr="007F73A0">
        <w:rPr>
          <w:u w:val="none"/>
        </w:rPr>
        <w:t>At Mainland Inlet Localities</w:t>
      </w:r>
      <w:bookmarkEnd w:id="62"/>
      <w:r w:rsidRPr="00C41676">
        <w:rPr>
          <w:u w:val="none"/>
        </w:rPr>
        <w:tab/>
        <w:t xml:space="preserve">  </w:t>
      </w:r>
      <w:r w:rsidRPr="00C41676">
        <w:rPr>
          <w:u w:val="none"/>
        </w:rPr>
        <w:tab/>
      </w:r>
    </w:p>
    <w:p w:rsidR="009C6FC3" w:rsidRDefault="009C6FC3" w:rsidP="009C6FC3">
      <w:r w:rsidRPr="000D0CF6">
        <w:t xml:space="preserve">All the </w:t>
      </w:r>
      <w:r w:rsidR="006F733D">
        <w:t>Sablefish</w:t>
      </w:r>
      <w:r w:rsidRPr="000D0CF6">
        <w:t xml:space="preserve"> from traps selected for tagging </w:t>
      </w:r>
      <w:r w:rsidR="000923AD">
        <w:t xml:space="preserve">(T) </w:t>
      </w:r>
      <w:r w:rsidRPr="000D0CF6">
        <w:t xml:space="preserve">were tagged.  The </w:t>
      </w:r>
      <w:r w:rsidR="006F733D">
        <w:t>Sablefish</w:t>
      </w:r>
      <w:r w:rsidRPr="000D0CF6">
        <w:t xml:space="preserve"> from the remaining traps (odd-numbered traps for even-numbered sets and even-numbered traps for odd-numbered sets) were u</w:t>
      </w:r>
      <w:r>
        <w:t>sed to obtain a LS</w:t>
      </w:r>
      <w:r w:rsidRPr="000D0CF6">
        <w:t xml:space="preserve">WMO sample of at least 50 fish per set.  Fish in excess of the biological sampling requirements were released alive.  </w:t>
      </w:r>
      <w:r>
        <w:t>Catch recorders</w:t>
      </w:r>
      <w:r w:rsidRPr="000D0CF6">
        <w:t xml:space="preserve"> attempt</w:t>
      </w:r>
      <w:r>
        <w:t>ed</w:t>
      </w:r>
      <w:r w:rsidRPr="000D0CF6">
        <w:t xml:space="preserve"> to spread the traps selected for the biological sample</w:t>
      </w:r>
      <w:r w:rsidR="000923AD">
        <w:t>s</w:t>
      </w:r>
      <w:r w:rsidRPr="000D0CF6">
        <w:t xml:space="preserve"> along </w:t>
      </w:r>
      <w:r>
        <w:t>the entire length of the string.</w:t>
      </w:r>
    </w:p>
    <w:p w:rsidR="009C6FC3" w:rsidRDefault="009C6FC3" w:rsidP="009C6FC3"/>
    <w:p w:rsidR="0096202F" w:rsidRDefault="009C6FC3" w:rsidP="007E6256">
      <w:r w:rsidRPr="00E87E73">
        <w:t xml:space="preserve">The use of the </w:t>
      </w:r>
      <w:r w:rsidR="006F733D">
        <w:t>Sablefish</w:t>
      </w:r>
      <w:r w:rsidRPr="00E87E73">
        <w:t xml:space="preserve"> catch in each trap by inlet set is listed in </w:t>
      </w:r>
      <w:r w:rsidR="001348EB">
        <w:rPr>
          <w:color w:val="FF0000"/>
        </w:rPr>
        <w:fldChar w:fldCharType="begin"/>
      </w:r>
      <w:r w:rsidR="001348EB">
        <w:instrText xml:space="preserve"> REF _Ref353431239 \h </w:instrText>
      </w:r>
      <w:r w:rsidR="001348EB">
        <w:rPr>
          <w:color w:val="FF0000"/>
        </w:rPr>
      </w:r>
      <w:r w:rsidR="001348EB">
        <w:rPr>
          <w:color w:val="FF0000"/>
        </w:rPr>
        <w:fldChar w:fldCharType="separate"/>
      </w:r>
      <w:r w:rsidR="00E23AA3" w:rsidRPr="0035132B">
        <w:t xml:space="preserve">Appendix </w:t>
      </w:r>
      <w:r w:rsidR="00E23AA3">
        <w:rPr>
          <w:noProof/>
        </w:rPr>
        <w:t>D</w:t>
      </w:r>
      <w:r w:rsidR="001348EB">
        <w:rPr>
          <w:color w:val="FF0000"/>
        </w:rPr>
        <w:fldChar w:fldCharType="end"/>
      </w:r>
      <w:r w:rsidR="001348EB" w:rsidRPr="001348EB">
        <w:t xml:space="preserve"> with</w:t>
      </w:r>
      <w:r w:rsidR="007E6256">
        <w:t xml:space="preserve"> </w:t>
      </w:r>
      <w:r w:rsidR="001348EB">
        <w:t xml:space="preserve">set numbers highlighted in green.  </w:t>
      </w:r>
      <w:r>
        <w:t xml:space="preserve">This appendix </w:t>
      </w:r>
      <w:r w:rsidRPr="00E87E73">
        <w:t>include</w:t>
      </w:r>
      <w:r>
        <w:t>s</w:t>
      </w:r>
      <w:r w:rsidRPr="00E87E73">
        <w:t xml:space="preserve"> total counts of traps within a set by trap use</w:t>
      </w:r>
      <w:r w:rsidR="001348EB">
        <w:t>.</w:t>
      </w:r>
      <w:r w:rsidRPr="00E87E73">
        <w:t xml:space="preserve">  </w:t>
      </w:r>
      <w:r>
        <w:t xml:space="preserve">Fishing at </w:t>
      </w:r>
      <w:r w:rsidRPr="00E87E73">
        <w:t>mainland inlet localit</w:t>
      </w:r>
      <w:r>
        <w:t>ies occurred</w:t>
      </w:r>
      <w:r w:rsidRPr="00E87E73">
        <w:t xml:space="preserve"> </w:t>
      </w:r>
      <w:r>
        <w:t xml:space="preserve">from November 10 to November 15, </w:t>
      </w:r>
      <w:r w:rsidRPr="00E87E73">
        <w:t>during sets 11</w:t>
      </w:r>
      <w:r>
        <w:t xml:space="preserve">6 to </w:t>
      </w:r>
      <w:r w:rsidRPr="00E87E73">
        <w:t>13</w:t>
      </w:r>
      <w:r>
        <w:t>5.</w:t>
      </w:r>
    </w:p>
    <w:p w:rsidR="0090727C" w:rsidRDefault="0090727C" w:rsidP="00DE06F9">
      <w:pPr>
        <w:rPr>
          <w:color w:val="FF0000"/>
        </w:rPr>
      </w:pPr>
    </w:p>
    <w:p w:rsidR="0090727C" w:rsidRDefault="0090727C" w:rsidP="0090727C">
      <w:pPr>
        <w:pStyle w:val="myheading2"/>
      </w:pPr>
      <w:bookmarkStart w:id="63" w:name="_Toc370203175"/>
      <w:r>
        <w:t>ELECTRONIC MONITORING (EM) VIDEO DATA COLLECTION</w:t>
      </w:r>
      <w:bookmarkEnd w:id="63"/>
    </w:p>
    <w:p w:rsidR="0090727C" w:rsidRDefault="0090727C" w:rsidP="0090727C">
      <w:r>
        <w:t>At the time of hauling gear, the vessel</w:t>
      </w:r>
      <w:r w:rsidR="00130F7F">
        <w:t>’</w:t>
      </w:r>
      <w:r>
        <w:t xml:space="preserve">s electronic monitoring (EM) system cameras were activated by the skipper.  </w:t>
      </w:r>
      <w:r w:rsidR="00985B5C">
        <w:t>Three internet protocol (IP)</w:t>
      </w:r>
      <w:r>
        <w:t xml:space="preserve"> cameras </w:t>
      </w:r>
      <w:r w:rsidR="00985B5C">
        <w:t xml:space="preserve">and three standard </w:t>
      </w:r>
      <w:r w:rsidR="006A03FE">
        <w:t xml:space="preserve">analog </w:t>
      </w:r>
      <w:r w:rsidR="00985B5C">
        <w:t xml:space="preserve">cameras were </w:t>
      </w:r>
      <w:r>
        <w:t xml:space="preserve">positioned at optimal viewing angles </w:t>
      </w:r>
      <w:r w:rsidR="00130F7F">
        <w:t xml:space="preserve">to </w:t>
      </w:r>
      <w:r>
        <w:t xml:space="preserve">record the </w:t>
      </w:r>
      <w:r w:rsidR="003B2E5E">
        <w:t>survey activities</w:t>
      </w:r>
      <w:r>
        <w:t xml:space="preserve">.  </w:t>
      </w:r>
      <w:r w:rsidR="00382905">
        <w:t xml:space="preserve">IP camera 6 </w:t>
      </w:r>
      <w:r w:rsidR="00130F7F">
        <w:t xml:space="preserve">and </w:t>
      </w:r>
      <w:r w:rsidR="00382905">
        <w:t>a</w:t>
      </w:r>
      <w:r w:rsidR="006A03FE">
        <w:t>nalog c</w:t>
      </w:r>
      <w:r w:rsidR="003B2E5E">
        <w:t>amera</w:t>
      </w:r>
      <w:r w:rsidR="00264579">
        <w:t>s</w:t>
      </w:r>
      <w:r w:rsidR="003B2E5E">
        <w:t xml:space="preserve"> </w:t>
      </w:r>
      <w:r w:rsidR="00382905">
        <w:t>1 and 3</w:t>
      </w:r>
      <w:r w:rsidR="003B2E5E">
        <w:t xml:space="preserve"> </w:t>
      </w:r>
      <w:r w:rsidR="00382905">
        <w:t xml:space="preserve">were </w:t>
      </w:r>
      <w:r w:rsidR="003B2E5E">
        <w:t>position</w:t>
      </w:r>
      <w:r w:rsidR="00382905">
        <w:t>ed</w:t>
      </w:r>
      <w:r w:rsidR="003B2E5E">
        <w:t xml:space="preserve"> </w:t>
      </w:r>
      <w:r w:rsidR="00382905">
        <w:t>along</w:t>
      </w:r>
      <w:r w:rsidR="003B2E5E">
        <w:t xml:space="preserve"> the mast</w:t>
      </w:r>
      <w:r w:rsidR="00382905">
        <w:t xml:space="preserve"> to record the catch as it was processed at the hopper</w:t>
      </w:r>
      <w:r w:rsidR="003B2E5E">
        <w:t xml:space="preserve">. </w:t>
      </w:r>
      <w:r w:rsidR="00985B5C">
        <w:t xml:space="preserve">  </w:t>
      </w:r>
      <w:r w:rsidR="00382905">
        <w:t xml:space="preserve">IP camera </w:t>
      </w:r>
      <w:r w:rsidR="00DF0FA1">
        <w:t>5 and</w:t>
      </w:r>
      <w:r w:rsidR="00382905">
        <w:t xml:space="preserve"> analog camera </w:t>
      </w:r>
      <w:r w:rsidR="00DF0FA1">
        <w:t xml:space="preserve">2 were positioned on the starboard to record the traps </w:t>
      </w:r>
      <w:r w:rsidR="008623F5">
        <w:t>as they were</w:t>
      </w:r>
      <w:r w:rsidR="00F20048">
        <w:t xml:space="preserve"> brought over the rail.</w:t>
      </w:r>
      <w:r w:rsidR="00382905">
        <w:t xml:space="preserve"> </w:t>
      </w:r>
      <w:r w:rsidR="003B2E5E">
        <w:t xml:space="preserve"> </w:t>
      </w:r>
      <w:r w:rsidR="00264579">
        <w:t xml:space="preserve">Last, IP camera 4 was positioned over the tagging tank. </w:t>
      </w:r>
      <w:r w:rsidR="008623F5">
        <w:t xml:space="preserve"> </w:t>
      </w:r>
      <w:r w:rsidR="00264579">
        <w:t xml:space="preserve"> </w:t>
      </w:r>
      <w:r>
        <w:t xml:space="preserve">The video data from each set was reviewed by the catch recorder and an assistant shortly after the set to allow for </w:t>
      </w:r>
      <w:r w:rsidR="00145761">
        <w:t>quality control</w:t>
      </w:r>
      <w:r>
        <w:t xml:space="preserve"> prior to the electronic catch data entry process.   </w:t>
      </w:r>
    </w:p>
    <w:p w:rsidR="00457F91" w:rsidRDefault="00457F91" w:rsidP="0090727C"/>
    <w:p w:rsidR="00457F91" w:rsidRPr="00BA03B8" w:rsidRDefault="00457F91" w:rsidP="00457F91">
      <w:pPr>
        <w:pStyle w:val="myheading2"/>
      </w:pPr>
      <w:bookmarkStart w:id="64" w:name="_Toc67971298"/>
      <w:bookmarkStart w:id="65" w:name="_Toc207088458"/>
      <w:bookmarkStart w:id="66" w:name="_Toc370203176"/>
      <w:r w:rsidRPr="00BA03B8">
        <w:rPr>
          <w:caps w:val="0"/>
        </w:rPr>
        <w:t>OCEANOGRAPHIC SAMPLING</w:t>
      </w:r>
      <w:bookmarkEnd w:id="64"/>
      <w:bookmarkEnd w:id="65"/>
      <w:r>
        <w:rPr>
          <w:caps w:val="0"/>
        </w:rPr>
        <w:t xml:space="preserve"> </w:t>
      </w:r>
      <w:r>
        <w:t>DATA COLLECTION</w:t>
      </w:r>
      <w:bookmarkEnd w:id="66"/>
    </w:p>
    <w:p w:rsidR="00457F91" w:rsidRDefault="00457F91" w:rsidP="00457F91">
      <w:r w:rsidRPr="001D4ABA">
        <w:t xml:space="preserve">A </w:t>
      </w:r>
      <w:r>
        <w:t>Sea-bird SBE 39 temperature and pressure logger</w:t>
      </w:r>
      <w:r w:rsidRPr="001D4ABA">
        <w:t xml:space="preserve"> </w:t>
      </w:r>
      <w:r>
        <w:t>was placed in a protective plastic pipe and</w:t>
      </w:r>
      <w:r w:rsidR="00130F7F">
        <w:t xml:space="preserve"> was</w:t>
      </w:r>
      <w:r>
        <w:t xml:space="preserve"> </w:t>
      </w:r>
      <w:r w:rsidRPr="001D4ABA">
        <w:t xml:space="preserve">attached </w:t>
      </w:r>
      <w:r>
        <w:t xml:space="preserve">to the inside of the </w:t>
      </w:r>
      <w:r w:rsidRPr="00BA03B8">
        <w:rPr>
          <w:rFonts w:ascii="Times-Roman" w:hAnsi="Times-Roman" w:cs="Times-Roman"/>
        </w:rPr>
        <w:t>third trap</w:t>
      </w:r>
      <w:r>
        <w:rPr>
          <w:rFonts w:ascii="Times-Roman" w:hAnsi="Times-Roman" w:cs="Times-Roman"/>
        </w:rPr>
        <w:t xml:space="preserve"> during gear deployment.  Typically, the data from the </w:t>
      </w:r>
      <w:r>
        <w:t>Sea-bird</w:t>
      </w:r>
      <w:r>
        <w:rPr>
          <w:rFonts w:ascii="Times-Roman" w:hAnsi="Times-Roman" w:cs="Times-Roman"/>
        </w:rPr>
        <w:t xml:space="preserve"> </w:t>
      </w:r>
      <w:r>
        <w:t xml:space="preserve">SBE 39 </w:t>
      </w:r>
      <w:r>
        <w:rPr>
          <w:rFonts w:ascii="Times-Roman" w:hAnsi="Times-Roman" w:cs="Times-Roman"/>
        </w:rPr>
        <w:t xml:space="preserve">was </w:t>
      </w:r>
      <w:r w:rsidR="00AF3907">
        <w:rPr>
          <w:rFonts w:ascii="Times-Roman" w:hAnsi="Times-Roman" w:cs="Times-Roman"/>
        </w:rPr>
        <w:t xml:space="preserve">immediately </w:t>
      </w:r>
      <w:r>
        <w:rPr>
          <w:rFonts w:ascii="Times-Roman" w:hAnsi="Times-Roman" w:cs="Times-Roman"/>
        </w:rPr>
        <w:t xml:space="preserve">downloaded after hauling using the Sea-Bird Electronics </w:t>
      </w:r>
      <w:proofErr w:type="spellStart"/>
      <w:r>
        <w:rPr>
          <w:rFonts w:ascii="Times-Roman" w:hAnsi="Times-Roman" w:cs="Times-Roman"/>
        </w:rPr>
        <w:t>SeaTerm</w:t>
      </w:r>
      <w:proofErr w:type="spellEnd"/>
      <w:r>
        <w:rPr>
          <w:rFonts w:ascii="Times-Roman" w:hAnsi="Times-Roman" w:cs="Times-Roman"/>
        </w:rPr>
        <w:t xml:space="preserve"> © software.  </w:t>
      </w:r>
      <w:r w:rsidR="00130F7F">
        <w:rPr>
          <w:rFonts w:ascii="Times-Roman" w:hAnsi="Times-Roman" w:cs="Times-Roman"/>
        </w:rPr>
        <w:t xml:space="preserve">The </w:t>
      </w:r>
      <w:r>
        <w:rPr>
          <w:rFonts w:ascii="Times-Roman" w:hAnsi="Times-Roman" w:cs="Times-Roman"/>
        </w:rPr>
        <w:t>standard Sea-Bird data file</w:t>
      </w:r>
      <w:r w:rsidR="00130F7F">
        <w:rPr>
          <w:rFonts w:ascii="Times-Roman" w:hAnsi="Times-Roman" w:cs="Times-Roman"/>
        </w:rPr>
        <w:t>s</w:t>
      </w:r>
      <w:r>
        <w:rPr>
          <w:rFonts w:ascii="Times-Roman" w:hAnsi="Times-Roman" w:cs="Times-Roman"/>
        </w:rPr>
        <w:t xml:space="preserve"> </w:t>
      </w:r>
      <w:r w:rsidR="00130F7F">
        <w:rPr>
          <w:rFonts w:ascii="Times-Roman" w:hAnsi="Times-Roman" w:cs="Times-Roman"/>
        </w:rPr>
        <w:t xml:space="preserve">contained </w:t>
      </w:r>
      <w:r>
        <w:t xml:space="preserve">sample data in the form of temperature, pressure, date and time.  </w:t>
      </w:r>
    </w:p>
    <w:p w:rsidR="00457F91" w:rsidRDefault="00457F91" w:rsidP="00457F91"/>
    <w:p w:rsidR="00457F91" w:rsidRDefault="00457F91" w:rsidP="00457F91">
      <w:pPr>
        <w:rPr>
          <w:lang w:val="en-GB"/>
        </w:rPr>
      </w:pPr>
      <w:r>
        <w:lastRenderedPageBreak/>
        <w:t>Once the files were downloaded, t</w:t>
      </w:r>
      <w:r>
        <w:rPr>
          <w:rFonts w:ascii="Times-Roman" w:hAnsi="Times-Roman" w:cs="Times-Roman"/>
        </w:rPr>
        <w:t xml:space="preserve">he Sea-Bird Electronics Plot39 © software was used to generate a graph of the temperature and pressure plotted over time.  An example of a graph is shown in </w:t>
      </w:r>
      <w:r>
        <w:rPr>
          <w:rFonts w:ascii="Times-Roman" w:hAnsi="Times-Roman" w:cs="Times-Roman"/>
        </w:rPr>
        <w:fldChar w:fldCharType="begin"/>
      </w:r>
      <w:r>
        <w:rPr>
          <w:rFonts w:ascii="Times-Roman" w:hAnsi="Times-Roman" w:cs="Times-Roman"/>
        </w:rPr>
        <w:instrText xml:space="preserve"> REF _Ref353806611 \h </w:instrText>
      </w:r>
      <w:r>
        <w:rPr>
          <w:rFonts w:ascii="Times-Roman" w:hAnsi="Times-Roman" w:cs="Times-Roman"/>
        </w:rPr>
      </w:r>
      <w:r>
        <w:rPr>
          <w:rFonts w:ascii="Times-Roman" w:hAnsi="Times-Roman" w:cs="Times-Roman"/>
        </w:rPr>
        <w:fldChar w:fldCharType="separate"/>
      </w:r>
      <w:r w:rsidR="00E23AA3">
        <w:t xml:space="preserve">Appendix </w:t>
      </w:r>
      <w:r w:rsidR="00E23AA3">
        <w:rPr>
          <w:noProof/>
        </w:rPr>
        <w:t>E</w:t>
      </w:r>
      <w:r>
        <w:rPr>
          <w:rFonts w:ascii="Times-Roman" w:hAnsi="Times-Roman" w:cs="Times-Roman"/>
        </w:rPr>
        <w:fldChar w:fldCharType="end"/>
      </w:r>
      <w:r>
        <w:rPr>
          <w:rFonts w:ascii="Times-Roman" w:hAnsi="Times-Roman" w:cs="Times-Roman"/>
        </w:rPr>
        <w:t xml:space="preserve">.  Pressure readings in seawater were converted to depth with a formula referenced in the </w:t>
      </w:r>
      <w:r>
        <w:rPr>
          <w:lang w:val="en-GB"/>
        </w:rPr>
        <w:t>Sea-Bird</w:t>
      </w:r>
      <w:r w:rsidRPr="005549D2">
        <w:rPr>
          <w:noProof/>
        </w:rPr>
        <w:t xml:space="preserve"> </w:t>
      </w:r>
      <w:r>
        <w:rPr>
          <w:noProof/>
        </w:rPr>
        <w:t>documentation (</w:t>
      </w:r>
      <w:r>
        <w:rPr>
          <w:noProof/>
        </w:rPr>
        <w:fldChar w:fldCharType="begin"/>
      </w:r>
      <w:r>
        <w:rPr>
          <w:noProof/>
        </w:rPr>
        <w:instrText xml:space="preserve"> REF _Ref353806630 \h </w:instrText>
      </w:r>
      <w:r>
        <w:rPr>
          <w:noProof/>
        </w:rPr>
      </w:r>
      <w:r>
        <w:rPr>
          <w:noProof/>
        </w:rPr>
        <w:fldChar w:fldCharType="separate"/>
      </w:r>
      <w:r w:rsidR="00E23AA3">
        <w:t xml:space="preserve">Appendix </w:t>
      </w:r>
      <w:r w:rsidR="00E23AA3">
        <w:rPr>
          <w:noProof/>
        </w:rPr>
        <w:t>F</w:t>
      </w:r>
      <w:r>
        <w:rPr>
          <w:noProof/>
        </w:rPr>
        <w:fldChar w:fldCharType="end"/>
      </w:r>
      <w:r>
        <w:rPr>
          <w:noProof/>
        </w:rPr>
        <w:t xml:space="preserve">).  </w:t>
      </w:r>
    </w:p>
    <w:p w:rsidR="00457F91" w:rsidRPr="00457F91" w:rsidRDefault="00457F91" w:rsidP="0090727C">
      <w:pPr>
        <w:rPr>
          <w:lang w:val="en-GB"/>
        </w:rPr>
      </w:pPr>
    </w:p>
    <w:p w:rsidR="0090727C" w:rsidRDefault="0090727C" w:rsidP="0090727C">
      <w:pPr>
        <w:pStyle w:val="myheading2"/>
      </w:pPr>
      <w:bookmarkStart w:id="67" w:name="_Toc370203177"/>
      <w:r>
        <w:rPr>
          <w:caps w:val="0"/>
        </w:rPr>
        <w:t>BENTHIC IMPACTS STUDY DATA COLLECTION</w:t>
      </w:r>
      <w:bookmarkEnd w:id="67"/>
    </w:p>
    <w:p w:rsidR="00A544DA" w:rsidRDefault="0090727C" w:rsidP="003F3AE6">
      <w:pPr>
        <w:rPr>
          <w:szCs w:val="24"/>
        </w:rPr>
      </w:pPr>
      <w:r>
        <w:t xml:space="preserve">The benthic impacts project was launched in 2012 to investigate gear interaction with bottom substrate.  It employed the use of the </w:t>
      </w:r>
      <w:proofErr w:type="spellStart"/>
      <w:r>
        <w:t>Nu</w:t>
      </w:r>
      <w:r w:rsidR="00C95608">
        <w:t>ytco</w:t>
      </w:r>
      <w:proofErr w:type="spellEnd"/>
      <w:r w:rsidR="00C95608">
        <w:t xml:space="preserve"> autonomous camera system and </w:t>
      </w:r>
      <w:r w:rsidR="00C95608" w:rsidRPr="00DC4900">
        <w:rPr>
          <w:szCs w:val="24"/>
        </w:rPr>
        <w:t>HOBO Pendant G Logger</w:t>
      </w:r>
      <w:r w:rsidR="00C95608">
        <w:rPr>
          <w:szCs w:val="24"/>
        </w:rPr>
        <w:t>s</w:t>
      </w:r>
      <w:r w:rsidR="00912F75">
        <w:rPr>
          <w:szCs w:val="24"/>
        </w:rPr>
        <w:t xml:space="preserve"> </w:t>
      </w:r>
      <w:r w:rsidR="00AF3907">
        <w:rPr>
          <w:szCs w:val="24"/>
        </w:rPr>
        <w:t xml:space="preserve">and sensors </w:t>
      </w:r>
      <w:r w:rsidR="00912F75">
        <w:rPr>
          <w:szCs w:val="24"/>
        </w:rPr>
        <w:t xml:space="preserve">attached to </w:t>
      </w:r>
      <w:r w:rsidR="00C81BDC">
        <w:rPr>
          <w:szCs w:val="24"/>
        </w:rPr>
        <w:t>specific</w:t>
      </w:r>
      <w:r w:rsidR="00912F75">
        <w:rPr>
          <w:szCs w:val="24"/>
        </w:rPr>
        <w:t xml:space="preserve"> traps.</w:t>
      </w:r>
    </w:p>
    <w:p w:rsidR="00C81BDC" w:rsidRDefault="00C81BDC" w:rsidP="003F3AE6"/>
    <w:p w:rsidR="0090727C" w:rsidRDefault="0090727C" w:rsidP="0090727C">
      <w:pPr>
        <w:pStyle w:val="myheading3"/>
        <w:rPr>
          <w:u w:val="none"/>
        </w:rPr>
      </w:pPr>
      <w:proofErr w:type="spellStart"/>
      <w:r>
        <w:rPr>
          <w:u w:val="none"/>
        </w:rPr>
        <w:t>Nuytco</w:t>
      </w:r>
      <w:proofErr w:type="spellEnd"/>
      <w:r>
        <w:rPr>
          <w:u w:val="none"/>
        </w:rPr>
        <w:t xml:space="preserve"> Autonomous Camera System</w:t>
      </w:r>
    </w:p>
    <w:p w:rsidR="00DC4900" w:rsidRDefault="00DC4900" w:rsidP="00DC4900">
      <w:r>
        <w:rPr>
          <w:lang w:val="en-GB" w:eastAsia="en-US"/>
        </w:rPr>
        <w:t xml:space="preserve">The </w:t>
      </w:r>
      <w:proofErr w:type="spellStart"/>
      <w:r>
        <w:t>Nuytco</w:t>
      </w:r>
      <w:proofErr w:type="spellEnd"/>
      <w:r>
        <w:t xml:space="preserve"> autonomous camera system consisted of a GoPro Hero HD camera</w:t>
      </w:r>
      <w:r w:rsidR="00A544DA">
        <w:t xml:space="preserve"> designed to image at depths up to 1500 m for up to 48 hours.  </w:t>
      </w:r>
      <w:r w:rsidR="00B658CC">
        <w:fldChar w:fldCharType="begin"/>
      </w:r>
      <w:r w:rsidR="00B658CC">
        <w:instrText xml:space="preserve"> REF _Ref356282146 \h </w:instrText>
      </w:r>
      <w:r w:rsidR="00B658CC">
        <w:fldChar w:fldCharType="separate"/>
      </w:r>
      <w:r w:rsidR="00E23AA3">
        <w:t xml:space="preserve">Appendix </w:t>
      </w:r>
      <w:r w:rsidR="00E23AA3">
        <w:rPr>
          <w:noProof/>
        </w:rPr>
        <w:t>G</w:t>
      </w:r>
      <w:r w:rsidR="00B658CC">
        <w:fldChar w:fldCharType="end"/>
      </w:r>
      <w:r w:rsidR="00B658CC">
        <w:t xml:space="preserve"> </w:t>
      </w:r>
      <w:r w:rsidR="00912F75">
        <w:t xml:space="preserve">contains a description of the system and </w:t>
      </w:r>
      <w:r w:rsidR="00A544DA">
        <w:t xml:space="preserve">includes the instructions </w:t>
      </w:r>
      <w:r w:rsidR="00F33B9A">
        <w:t xml:space="preserve">used to configure </w:t>
      </w:r>
      <w:r w:rsidR="00A544DA">
        <w:t>the motherboard</w:t>
      </w:r>
      <w:r w:rsidR="00F33B9A">
        <w:t>s</w:t>
      </w:r>
      <w:r w:rsidR="00A544DA">
        <w:t xml:space="preserve"> in each unit</w:t>
      </w:r>
      <w:r w:rsidR="00F33B9A">
        <w:t>.  Parameters defined by the configuration included:</w:t>
      </w:r>
      <w:r w:rsidR="00A544DA">
        <w:t xml:space="preserve"> </w:t>
      </w:r>
      <w:r w:rsidR="009F5D50">
        <w:t>ima</w:t>
      </w:r>
      <w:r>
        <w:t xml:space="preserve">ging mode, </w:t>
      </w:r>
      <w:r w:rsidR="00F33B9A">
        <w:t xml:space="preserve">camera activation </w:t>
      </w:r>
      <w:r>
        <w:t>depth, interval of imaging events, clip length and LED lighting brightness.  The project remained in testing phase, gathering video footage from initial camera angles</w:t>
      </w:r>
      <w:r w:rsidR="00C95608">
        <w:t xml:space="preserve"> on sets 5, 6 and 21</w:t>
      </w:r>
      <w:r>
        <w:t xml:space="preserve">.  </w:t>
      </w:r>
    </w:p>
    <w:p w:rsidR="0090727C" w:rsidRPr="00241A44" w:rsidRDefault="0090727C" w:rsidP="0090727C">
      <w:pPr>
        <w:pStyle w:val="myheading3"/>
        <w:rPr>
          <w:rFonts w:ascii="Times-Roman" w:hAnsi="Times-Roman" w:cs="Times-Roman"/>
        </w:rPr>
      </w:pPr>
      <w:r>
        <w:rPr>
          <w:u w:val="none"/>
        </w:rPr>
        <w:t>Bottom contact sensors</w:t>
      </w:r>
    </w:p>
    <w:p w:rsidR="00C95608" w:rsidRPr="00A54AD4" w:rsidRDefault="00C95608" w:rsidP="00181170">
      <w:pPr>
        <w:rPr>
          <w:szCs w:val="24"/>
        </w:rPr>
      </w:pPr>
      <w:r w:rsidRPr="00DC4900">
        <w:rPr>
          <w:szCs w:val="24"/>
        </w:rPr>
        <w:t>HOBO Pendant G Logger</w:t>
      </w:r>
      <w:r>
        <w:rPr>
          <w:szCs w:val="24"/>
        </w:rPr>
        <w:t>s</w:t>
      </w:r>
      <w:r w:rsidR="00D902BF">
        <w:rPr>
          <w:szCs w:val="24"/>
        </w:rPr>
        <w:t>, model UA-004-64</w:t>
      </w:r>
      <w:r>
        <w:rPr>
          <w:szCs w:val="24"/>
        </w:rPr>
        <w:t xml:space="preserve"> were attached to traps on twenty-</w:t>
      </w:r>
      <w:r w:rsidR="00F771F5">
        <w:rPr>
          <w:szCs w:val="24"/>
        </w:rPr>
        <w:t>two</w:t>
      </w:r>
      <w:r>
        <w:rPr>
          <w:szCs w:val="24"/>
        </w:rPr>
        <w:t xml:space="preserve"> sets.  These </w:t>
      </w:r>
      <w:r w:rsidR="00D902BF">
        <w:rPr>
          <w:szCs w:val="24"/>
        </w:rPr>
        <w:t>loggers use an internal three-axis accelerometer</w:t>
      </w:r>
      <w:r w:rsidR="000B503D">
        <w:rPr>
          <w:szCs w:val="24"/>
        </w:rPr>
        <w:t xml:space="preserve"> to</w:t>
      </w:r>
      <w:r>
        <w:rPr>
          <w:szCs w:val="24"/>
        </w:rPr>
        <w:t xml:space="preserve"> measure </w:t>
      </w:r>
      <w:r w:rsidRPr="00DC4900">
        <w:rPr>
          <w:szCs w:val="24"/>
        </w:rPr>
        <w:t xml:space="preserve">acceleration </w:t>
      </w:r>
      <w:r w:rsidR="00181170">
        <w:t>in units of g-force (m/s</w:t>
      </w:r>
      <w:r w:rsidR="00181170" w:rsidRPr="00D902BF">
        <w:rPr>
          <w:vertAlign w:val="superscript"/>
        </w:rPr>
        <w:t>2</w:t>
      </w:r>
      <w:r w:rsidR="00181170">
        <w:t>).</w:t>
      </w:r>
      <w:r>
        <w:rPr>
          <w:szCs w:val="24"/>
        </w:rPr>
        <w:t xml:space="preserve">  </w:t>
      </w:r>
      <w:r w:rsidR="00F33B9A">
        <w:t xml:space="preserve"> Data</w:t>
      </w:r>
      <w:r w:rsidR="00A54AD4">
        <w:t xml:space="preserve"> from the accelerometers </w:t>
      </w:r>
      <w:r w:rsidR="00F33B9A">
        <w:t xml:space="preserve">were </w:t>
      </w:r>
      <w:r w:rsidR="00181170">
        <w:t>processed</w:t>
      </w:r>
      <w:r w:rsidR="00A54AD4">
        <w:t xml:space="preserve"> after the set was complete using Onset © </w:t>
      </w:r>
      <w:proofErr w:type="spellStart"/>
      <w:r w:rsidR="00A54AD4">
        <w:t>Hobowa</w:t>
      </w:r>
      <w:r w:rsidR="00680443">
        <w:t>re</w:t>
      </w:r>
      <w:proofErr w:type="spellEnd"/>
      <w:r w:rsidR="00680443">
        <w:t xml:space="preserve"> Pro software.  </w:t>
      </w:r>
      <w:r w:rsidR="00F33B9A">
        <w:t>A</w:t>
      </w:r>
      <w:r w:rsidR="00680443">
        <w:t>n example of a data table and a graph generated from a bottom contact sensor</w:t>
      </w:r>
      <w:r w:rsidR="00F33B9A">
        <w:t xml:space="preserve"> are shown in Appendix H.</w:t>
      </w:r>
    </w:p>
    <w:p w:rsidR="00C95608" w:rsidRPr="00DC4900" w:rsidRDefault="00C95608" w:rsidP="00C95608">
      <w:pPr>
        <w:rPr>
          <w:szCs w:val="24"/>
          <w:lang w:val="en-GB"/>
        </w:rPr>
      </w:pPr>
    </w:p>
    <w:p w:rsidR="00E45F9C" w:rsidRPr="00D67A38" w:rsidRDefault="0090727C" w:rsidP="00E45F9C">
      <w:pPr>
        <w:pStyle w:val="myheading1"/>
        <w:jc w:val="left"/>
        <w:rPr>
          <w:color w:val="auto"/>
        </w:rPr>
      </w:pPr>
      <w:bookmarkStart w:id="68" w:name="_Toc370203178"/>
      <w:r w:rsidRPr="00D67A38">
        <w:rPr>
          <w:caps w:val="0"/>
          <w:color w:val="auto"/>
        </w:rPr>
        <w:t>RESULTS AND DISCUSSION</w:t>
      </w:r>
      <w:bookmarkEnd w:id="68"/>
    </w:p>
    <w:p w:rsidR="00E45F9C" w:rsidRPr="00D67A38" w:rsidRDefault="00E45F9C" w:rsidP="00E45F9C">
      <w:pPr>
        <w:pStyle w:val="myheading2"/>
        <w:numPr>
          <w:ilvl w:val="1"/>
          <w:numId w:val="3"/>
        </w:numPr>
      </w:pPr>
      <w:bookmarkStart w:id="69" w:name="_Toc370203179"/>
      <w:r w:rsidRPr="00D67A38">
        <w:t>CATCH RATES</w:t>
      </w:r>
      <w:bookmarkEnd w:id="69"/>
    </w:p>
    <w:p w:rsidR="00A2291A" w:rsidRPr="00D67A38" w:rsidRDefault="00457A92" w:rsidP="00E45F9C">
      <w:r>
        <w:rPr>
          <w:lang w:val="en-GB"/>
        </w:rPr>
        <w:fldChar w:fldCharType="begin"/>
      </w:r>
      <w:r>
        <w:rPr>
          <w:lang w:val="en-GB"/>
        </w:rPr>
        <w:instrText xml:space="preserve"> REF _Ref352745767 \h </w:instrText>
      </w:r>
      <w:r>
        <w:rPr>
          <w:lang w:val="en-GB"/>
        </w:rPr>
      </w:r>
      <w:r>
        <w:rPr>
          <w:lang w:val="en-GB"/>
        </w:rPr>
        <w:fldChar w:fldCharType="separate"/>
      </w:r>
      <w:r w:rsidR="00E23AA3">
        <w:t xml:space="preserve">Figure </w:t>
      </w:r>
      <w:r w:rsidR="00E23AA3">
        <w:rPr>
          <w:noProof/>
        </w:rPr>
        <w:t>10</w:t>
      </w:r>
      <w:r>
        <w:rPr>
          <w:lang w:val="en-GB"/>
        </w:rPr>
        <w:fldChar w:fldCharType="end"/>
      </w:r>
      <w:r>
        <w:rPr>
          <w:lang w:val="en-GB"/>
        </w:rPr>
        <w:t xml:space="preserve"> </w:t>
      </w:r>
      <w:r w:rsidR="00E45F9C" w:rsidRPr="00D67A38">
        <w:rPr>
          <w:lang w:val="en-GB"/>
        </w:rPr>
        <w:t xml:space="preserve">shows the </w:t>
      </w:r>
      <w:r w:rsidR="00E45F9C" w:rsidRPr="00D67A38">
        <w:t>catch rates for Type 3 tagging sets summarized by a boxplot for each depth stratum (RD</w:t>
      </w:r>
      <w:r w:rsidR="00E45F9C" w:rsidRPr="00D67A38">
        <w:rPr>
          <w:vertAlign w:val="subscript"/>
        </w:rPr>
        <w:t>1</w:t>
      </w:r>
      <w:r w:rsidR="00E45F9C" w:rsidRPr="00D67A38">
        <w:t>-RD</w:t>
      </w:r>
      <w:r w:rsidR="00E45F9C" w:rsidRPr="00D67A38">
        <w:rPr>
          <w:vertAlign w:val="subscript"/>
        </w:rPr>
        <w:t>3</w:t>
      </w:r>
      <w:r w:rsidR="00E45F9C" w:rsidRPr="00D67A38">
        <w:t>) by year since the stratified random sampling program began in 2003.   Catch rates among the depth strata</w:t>
      </w:r>
      <w:r w:rsidR="00A2291A" w:rsidRPr="00D67A38">
        <w:t xml:space="preserve"> (</w:t>
      </w:r>
      <w:r>
        <w:rPr>
          <w:lang w:val="en-GB"/>
        </w:rPr>
        <w:fldChar w:fldCharType="begin"/>
      </w:r>
      <w:r>
        <w:rPr>
          <w:lang w:val="en-GB"/>
        </w:rPr>
        <w:instrText xml:space="preserve"> REF _Ref352745767 \h </w:instrText>
      </w:r>
      <w:r>
        <w:rPr>
          <w:lang w:val="en-GB"/>
        </w:rPr>
      </w:r>
      <w:r>
        <w:rPr>
          <w:lang w:val="en-GB"/>
        </w:rPr>
        <w:fldChar w:fldCharType="separate"/>
      </w:r>
      <w:r w:rsidR="00E23AA3">
        <w:t xml:space="preserve">Figure </w:t>
      </w:r>
      <w:r w:rsidR="00E23AA3">
        <w:rPr>
          <w:noProof/>
        </w:rPr>
        <w:t>10</w:t>
      </w:r>
      <w:r>
        <w:rPr>
          <w:lang w:val="en-GB"/>
        </w:rPr>
        <w:fldChar w:fldCharType="end"/>
      </w:r>
      <w:r w:rsidR="00A2291A" w:rsidRPr="00D67A38">
        <w:rPr>
          <w:lang w:val="en-GB"/>
        </w:rPr>
        <w:t xml:space="preserve">) </w:t>
      </w:r>
      <w:r w:rsidR="00E45F9C" w:rsidRPr="00D67A38">
        <w:t>reveal the following general</w:t>
      </w:r>
      <w:r w:rsidR="00E21A08">
        <w:t xml:space="preserve"> patterns:</w:t>
      </w:r>
    </w:p>
    <w:p w:rsidR="00E45F9C" w:rsidRPr="00D67A38" w:rsidRDefault="00E45F9C" w:rsidP="00E45F9C"/>
    <w:p w:rsidR="00E21A08" w:rsidRDefault="00E45F9C" w:rsidP="005B189D">
      <w:pPr>
        <w:pStyle w:val="ListBullet"/>
        <w:rPr>
          <w:color w:val="auto"/>
        </w:rPr>
      </w:pPr>
      <w:r w:rsidRPr="00D67A38">
        <w:rPr>
          <w:color w:val="auto"/>
        </w:rPr>
        <w:t xml:space="preserve">1.  catch </w:t>
      </w:r>
      <w:r w:rsidRPr="00E21A08">
        <w:rPr>
          <w:color w:val="auto"/>
        </w:rPr>
        <w:t xml:space="preserve">rates </w:t>
      </w:r>
      <w:r w:rsidR="00E21A08" w:rsidRPr="00E21A08">
        <w:rPr>
          <w:color w:val="auto"/>
        </w:rPr>
        <w:t>in the shallow depth stratum (RD</w:t>
      </w:r>
      <w:r w:rsidR="00E21A08" w:rsidRPr="00E21A08">
        <w:rPr>
          <w:color w:val="auto"/>
          <w:vertAlign w:val="subscript"/>
        </w:rPr>
        <w:t>1</w:t>
      </w:r>
      <w:r w:rsidR="00E21A08" w:rsidRPr="00E21A08">
        <w:rPr>
          <w:color w:val="auto"/>
        </w:rPr>
        <w:t xml:space="preserve">) </w:t>
      </w:r>
      <w:r w:rsidRPr="00D67A38">
        <w:rPr>
          <w:color w:val="auto"/>
        </w:rPr>
        <w:t xml:space="preserve">have shown a gradual decline from </w:t>
      </w:r>
      <w:r w:rsidR="00E21A08">
        <w:rPr>
          <w:color w:val="auto"/>
        </w:rPr>
        <w:t xml:space="preserve">   </w:t>
      </w:r>
    </w:p>
    <w:p w:rsidR="00E21A08" w:rsidRDefault="00E21A08" w:rsidP="005B189D">
      <w:pPr>
        <w:pStyle w:val="ListBullet"/>
        <w:rPr>
          <w:color w:val="auto"/>
        </w:rPr>
      </w:pPr>
      <w:r>
        <w:rPr>
          <w:color w:val="auto"/>
        </w:rPr>
        <w:t xml:space="preserve">     </w:t>
      </w:r>
      <w:r w:rsidR="00E45F9C" w:rsidRPr="00D67A38">
        <w:rPr>
          <w:color w:val="auto"/>
        </w:rPr>
        <w:t xml:space="preserve">2003 to 2009 </w:t>
      </w:r>
      <w:r>
        <w:rPr>
          <w:color w:val="auto"/>
        </w:rPr>
        <w:t xml:space="preserve">(~11 to 5 fish per </w:t>
      </w:r>
      <w:r w:rsidR="00A2291A" w:rsidRPr="00D67A38">
        <w:rPr>
          <w:color w:val="auto"/>
        </w:rPr>
        <w:t xml:space="preserve">trap) </w:t>
      </w:r>
      <w:r w:rsidR="00E45F9C" w:rsidRPr="00D67A38">
        <w:rPr>
          <w:color w:val="auto"/>
        </w:rPr>
        <w:t>but an increase in 2010 and 2011</w:t>
      </w:r>
      <w:r w:rsidR="00A2291A" w:rsidRPr="00D67A38">
        <w:rPr>
          <w:color w:val="auto"/>
        </w:rPr>
        <w:t xml:space="preserve"> (~8 and 7 fish </w:t>
      </w:r>
    </w:p>
    <w:p w:rsidR="00E45F9C" w:rsidRPr="00D67A38" w:rsidRDefault="00E21A08" w:rsidP="005B189D">
      <w:pPr>
        <w:pStyle w:val="ListBullet"/>
        <w:rPr>
          <w:color w:val="auto"/>
        </w:rPr>
      </w:pPr>
      <w:r>
        <w:rPr>
          <w:color w:val="auto"/>
        </w:rPr>
        <w:t xml:space="preserve">     </w:t>
      </w:r>
      <w:proofErr w:type="gramStart"/>
      <w:r w:rsidR="00A2291A" w:rsidRPr="00D67A38">
        <w:rPr>
          <w:color w:val="auto"/>
        </w:rPr>
        <w:t>per</w:t>
      </w:r>
      <w:proofErr w:type="gramEnd"/>
      <w:r w:rsidR="00A2291A" w:rsidRPr="00D67A38">
        <w:rPr>
          <w:color w:val="auto"/>
        </w:rPr>
        <w:t xml:space="preserve"> trap, respectively).  In 2012, the catch rate dropped (~5 fish per trap);</w:t>
      </w:r>
      <w:r w:rsidR="00E45F9C" w:rsidRPr="00D67A38">
        <w:rPr>
          <w:color w:val="auto"/>
        </w:rPr>
        <w:t xml:space="preserve"> </w:t>
      </w:r>
    </w:p>
    <w:p w:rsidR="00E45F9C" w:rsidRPr="00D67A38" w:rsidRDefault="00E45F9C" w:rsidP="005B189D">
      <w:pPr>
        <w:pStyle w:val="ListBullet"/>
        <w:rPr>
          <w:color w:val="auto"/>
        </w:rPr>
      </w:pPr>
      <w:r w:rsidRPr="00D67A38">
        <w:rPr>
          <w:color w:val="auto"/>
        </w:rPr>
        <w:t xml:space="preserve">2.  </w:t>
      </w:r>
      <w:r w:rsidR="00E21A08" w:rsidRPr="00E21A08">
        <w:rPr>
          <w:color w:val="auto"/>
        </w:rPr>
        <w:t>in the shallow depth stratum (RD</w:t>
      </w:r>
      <w:r w:rsidR="00E21A08" w:rsidRPr="00E21A08">
        <w:rPr>
          <w:color w:val="auto"/>
          <w:vertAlign w:val="subscript"/>
        </w:rPr>
        <w:t>1</w:t>
      </w:r>
      <w:r w:rsidR="00E21A08" w:rsidRPr="00E21A08">
        <w:rPr>
          <w:color w:val="auto"/>
        </w:rPr>
        <w:t xml:space="preserve">) </w:t>
      </w:r>
      <w:r w:rsidRPr="00D67A38">
        <w:rPr>
          <w:color w:val="auto"/>
        </w:rPr>
        <w:t>the uncerta</w:t>
      </w:r>
      <w:r w:rsidR="003F5A0B">
        <w:rPr>
          <w:color w:val="auto"/>
        </w:rPr>
        <w:t>inty is lowest in 2003, cv=0.73;</w:t>
      </w:r>
    </w:p>
    <w:p w:rsidR="00845FB7" w:rsidRDefault="00845FB7" w:rsidP="005B189D">
      <w:pPr>
        <w:pStyle w:val="ListBullet"/>
        <w:rPr>
          <w:color w:val="auto"/>
        </w:rPr>
      </w:pPr>
      <w:r>
        <w:rPr>
          <w:color w:val="auto"/>
        </w:rPr>
        <w:t>3</w:t>
      </w:r>
      <w:r w:rsidR="00E45F9C" w:rsidRPr="00A85181">
        <w:rPr>
          <w:color w:val="auto"/>
        </w:rPr>
        <w:t xml:space="preserve">.  catch rates </w:t>
      </w:r>
      <w:r w:rsidRPr="00E21A08">
        <w:rPr>
          <w:color w:val="auto"/>
        </w:rPr>
        <w:t xml:space="preserve">in the </w:t>
      </w:r>
      <w:r>
        <w:rPr>
          <w:color w:val="auto"/>
        </w:rPr>
        <w:t>middle</w:t>
      </w:r>
      <w:r w:rsidRPr="00E21A08">
        <w:rPr>
          <w:color w:val="auto"/>
        </w:rPr>
        <w:t xml:space="preserve"> depth stratum (RD</w:t>
      </w:r>
      <w:r>
        <w:rPr>
          <w:color w:val="auto"/>
          <w:vertAlign w:val="subscript"/>
        </w:rPr>
        <w:t>2</w:t>
      </w:r>
      <w:r w:rsidRPr="00E21A08">
        <w:rPr>
          <w:color w:val="auto"/>
        </w:rPr>
        <w:t xml:space="preserve">) </w:t>
      </w:r>
      <w:r w:rsidR="00E45F9C" w:rsidRPr="00A85181">
        <w:rPr>
          <w:color w:val="auto"/>
        </w:rPr>
        <w:t>have shown a gradual decline from 2003</w:t>
      </w:r>
      <w:r w:rsidR="007E582E" w:rsidRPr="00A85181">
        <w:rPr>
          <w:color w:val="auto"/>
        </w:rPr>
        <w:t xml:space="preserve"> </w:t>
      </w:r>
    </w:p>
    <w:p w:rsidR="00845FB7" w:rsidRDefault="00845FB7" w:rsidP="005B189D">
      <w:pPr>
        <w:pStyle w:val="ListBullet"/>
        <w:rPr>
          <w:color w:val="auto"/>
        </w:rPr>
      </w:pPr>
      <w:r>
        <w:rPr>
          <w:color w:val="auto"/>
        </w:rPr>
        <w:t xml:space="preserve">     </w:t>
      </w:r>
      <w:proofErr w:type="gramStart"/>
      <w:r w:rsidR="00E45F9C" w:rsidRPr="00A85181">
        <w:rPr>
          <w:color w:val="auto"/>
        </w:rPr>
        <w:t>to</w:t>
      </w:r>
      <w:proofErr w:type="gramEnd"/>
      <w:r w:rsidR="00E45F9C" w:rsidRPr="00A85181">
        <w:rPr>
          <w:color w:val="auto"/>
        </w:rPr>
        <w:t xml:space="preserve"> 2010 </w:t>
      </w:r>
      <w:r>
        <w:rPr>
          <w:color w:val="auto"/>
        </w:rPr>
        <w:t xml:space="preserve">(~18 to 10 fish per </w:t>
      </w:r>
      <w:r w:rsidR="007E582E" w:rsidRPr="00A85181">
        <w:rPr>
          <w:color w:val="auto"/>
        </w:rPr>
        <w:t xml:space="preserve">trap) but </w:t>
      </w:r>
      <w:r w:rsidR="00E45F9C" w:rsidRPr="00A85181">
        <w:rPr>
          <w:color w:val="auto"/>
        </w:rPr>
        <w:t xml:space="preserve">an increase in 2011 </w:t>
      </w:r>
      <w:r w:rsidR="007E582E" w:rsidRPr="00A85181">
        <w:rPr>
          <w:color w:val="auto"/>
        </w:rPr>
        <w:t xml:space="preserve">(~14 fish per trap).  In 2012, </w:t>
      </w:r>
    </w:p>
    <w:p w:rsidR="00E45F9C" w:rsidRPr="00A85181" w:rsidRDefault="00845FB7" w:rsidP="005B189D">
      <w:pPr>
        <w:pStyle w:val="ListBullet"/>
        <w:rPr>
          <w:color w:val="auto"/>
        </w:rPr>
      </w:pPr>
      <w:r>
        <w:rPr>
          <w:color w:val="auto"/>
        </w:rPr>
        <w:t xml:space="preserve">     the catch rate dropped</w:t>
      </w:r>
      <w:r w:rsidR="007E582E" w:rsidRPr="00A85181">
        <w:rPr>
          <w:color w:val="auto"/>
        </w:rPr>
        <w:t xml:space="preserve"> (~10 fish per trap); </w:t>
      </w:r>
    </w:p>
    <w:p w:rsidR="00E45F9C" w:rsidRPr="00A85181" w:rsidRDefault="003F5A0B" w:rsidP="005B189D">
      <w:pPr>
        <w:pStyle w:val="ListBullet"/>
        <w:rPr>
          <w:color w:val="auto"/>
          <w:vertAlign w:val="subscript"/>
        </w:rPr>
      </w:pPr>
      <w:r>
        <w:rPr>
          <w:color w:val="auto"/>
        </w:rPr>
        <w:t>4</w:t>
      </w:r>
      <w:r w:rsidR="00E45F9C" w:rsidRPr="00A85181">
        <w:rPr>
          <w:color w:val="auto"/>
        </w:rPr>
        <w:t xml:space="preserve">.  </w:t>
      </w:r>
      <w:r w:rsidR="00845FB7" w:rsidRPr="00E21A08">
        <w:rPr>
          <w:color w:val="auto"/>
        </w:rPr>
        <w:t xml:space="preserve">in the </w:t>
      </w:r>
      <w:r w:rsidR="00845FB7">
        <w:rPr>
          <w:color w:val="auto"/>
        </w:rPr>
        <w:t>middle</w:t>
      </w:r>
      <w:r w:rsidR="00845FB7" w:rsidRPr="00E21A08">
        <w:rPr>
          <w:color w:val="auto"/>
        </w:rPr>
        <w:t xml:space="preserve"> depth stratum (RD</w:t>
      </w:r>
      <w:r w:rsidR="00845FB7">
        <w:rPr>
          <w:color w:val="auto"/>
          <w:vertAlign w:val="subscript"/>
        </w:rPr>
        <w:t>2</w:t>
      </w:r>
      <w:r w:rsidR="00845FB7" w:rsidRPr="00E21A08">
        <w:rPr>
          <w:color w:val="auto"/>
        </w:rPr>
        <w:t xml:space="preserve">) </w:t>
      </w:r>
      <w:r w:rsidR="00E45F9C" w:rsidRPr="00A85181">
        <w:rPr>
          <w:color w:val="auto"/>
        </w:rPr>
        <w:t>the uncerta</w:t>
      </w:r>
      <w:r w:rsidR="007E582E" w:rsidRPr="00A85181">
        <w:rPr>
          <w:color w:val="auto"/>
        </w:rPr>
        <w:t>inty is lowest in 2007, cv=0.39;</w:t>
      </w:r>
    </w:p>
    <w:p w:rsidR="00E45F9C" w:rsidRPr="00A85181" w:rsidRDefault="003F5A0B" w:rsidP="005B189D">
      <w:pPr>
        <w:pStyle w:val="ListBullet"/>
        <w:rPr>
          <w:color w:val="auto"/>
        </w:rPr>
      </w:pPr>
      <w:r>
        <w:rPr>
          <w:color w:val="auto"/>
        </w:rPr>
        <w:lastRenderedPageBreak/>
        <w:t>5</w:t>
      </w:r>
      <w:r w:rsidR="00E45F9C" w:rsidRPr="00A85181">
        <w:rPr>
          <w:color w:val="auto"/>
        </w:rPr>
        <w:t xml:space="preserve">.  </w:t>
      </w:r>
      <w:proofErr w:type="gramStart"/>
      <w:r w:rsidR="007E582E" w:rsidRPr="00A85181">
        <w:rPr>
          <w:color w:val="auto"/>
        </w:rPr>
        <w:t>within</w:t>
      </w:r>
      <w:proofErr w:type="gramEnd"/>
      <w:r w:rsidR="007E582E" w:rsidRPr="00A85181">
        <w:rPr>
          <w:color w:val="auto"/>
        </w:rPr>
        <w:t xml:space="preserve"> all years, the highest catch rates were achieved in the middle depth stratum.</w:t>
      </w:r>
    </w:p>
    <w:p w:rsidR="003F5A0B" w:rsidRDefault="00235F47" w:rsidP="005B189D">
      <w:pPr>
        <w:pStyle w:val="ListBullet"/>
        <w:rPr>
          <w:color w:val="auto"/>
        </w:rPr>
      </w:pPr>
      <w:r>
        <w:rPr>
          <w:color w:val="auto"/>
        </w:rPr>
        <w:t>6</w:t>
      </w:r>
      <w:r w:rsidR="00E45F9C" w:rsidRPr="00D67A38">
        <w:rPr>
          <w:color w:val="auto"/>
        </w:rPr>
        <w:t xml:space="preserve">. </w:t>
      </w:r>
      <w:r w:rsidR="007E582E" w:rsidRPr="00D67A38">
        <w:rPr>
          <w:color w:val="auto"/>
        </w:rPr>
        <w:t xml:space="preserve"> </w:t>
      </w:r>
      <w:r w:rsidR="00E45F9C" w:rsidRPr="00D67A38">
        <w:rPr>
          <w:color w:val="auto"/>
        </w:rPr>
        <w:t xml:space="preserve"> catch rates </w:t>
      </w:r>
      <w:r w:rsidR="003F5A0B" w:rsidRPr="00D67A38">
        <w:rPr>
          <w:color w:val="auto"/>
        </w:rPr>
        <w:t>in the deep depth stratum (RD</w:t>
      </w:r>
      <w:r w:rsidR="003F5A0B" w:rsidRPr="00D67A38">
        <w:rPr>
          <w:color w:val="auto"/>
          <w:vertAlign w:val="subscript"/>
        </w:rPr>
        <w:t>3</w:t>
      </w:r>
      <w:r w:rsidR="003F5A0B">
        <w:rPr>
          <w:color w:val="auto"/>
        </w:rPr>
        <w:t xml:space="preserve">) </w:t>
      </w:r>
      <w:r w:rsidR="00E45F9C" w:rsidRPr="00D67A38">
        <w:rPr>
          <w:color w:val="auto"/>
        </w:rPr>
        <w:t xml:space="preserve">increased from 2003 to 2006 </w:t>
      </w:r>
      <w:r w:rsidR="00842CFE" w:rsidRPr="00D67A38">
        <w:rPr>
          <w:color w:val="auto"/>
        </w:rPr>
        <w:t xml:space="preserve">(~6 to 13 </w:t>
      </w:r>
    </w:p>
    <w:p w:rsidR="003F5A0B" w:rsidRDefault="003F5A0B" w:rsidP="005B189D">
      <w:pPr>
        <w:pStyle w:val="ListBullet"/>
        <w:rPr>
          <w:color w:val="auto"/>
        </w:rPr>
      </w:pPr>
      <w:r>
        <w:rPr>
          <w:color w:val="auto"/>
        </w:rPr>
        <w:t xml:space="preserve">      </w:t>
      </w:r>
      <w:proofErr w:type="gramStart"/>
      <w:r w:rsidR="00842CFE" w:rsidRPr="00D67A38">
        <w:rPr>
          <w:color w:val="auto"/>
        </w:rPr>
        <w:t>fish</w:t>
      </w:r>
      <w:proofErr w:type="gramEnd"/>
      <w:r w:rsidR="00842CFE" w:rsidRPr="00D67A38">
        <w:rPr>
          <w:color w:val="auto"/>
        </w:rPr>
        <w:t xml:space="preserve"> per trap) </w:t>
      </w:r>
      <w:r w:rsidR="00E45F9C" w:rsidRPr="00D67A38">
        <w:rPr>
          <w:color w:val="auto"/>
        </w:rPr>
        <w:t>but declined</w:t>
      </w:r>
      <w:r w:rsidR="007E582E" w:rsidRPr="00D67A38">
        <w:rPr>
          <w:color w:val="auto"/>
        </w:rPr>
        <w:t xml:space="preserve"> </w:t>
      </w:r>
      <w:r w:rsidR="00E45F9C" w:rsidRPr="00D67A38">
        <w:rPr>
          <w:color w:val="auto"/>
        </w:rPr>
        <w:t>in 2007</w:t>
      </w:r>
      <w:r w:rsidR="00842CFE" w:rsidRPr="00D67A38">
        <w:rPr>
          <w:color w:val="auto"/>
        </w:rPr>
        <w:t xml:space="preserve"> (~7 fish per trap)</w:t>
      </w:r>
      <w:r w:rsidR="00E45F9C" w:rsidRPr="00D67A38">
        <w:rPr>
          <w:color w:val="auto"/>
        </w:rPr>
        <w:t xml:space="preserve">.  They rose again in 2008 </w:t>
      </w:r>
      <w:r w:rsidR="00842CFE" w:rsidRPr="00D67A38">
        <w:rPr>
          <w:color w:val="auto"/>
        </w:rPr>
        <w:t xml:space="preserve">(~9 fish </w:t>
      </w:r>
    </w:p>
    <w:p w:rsidR="003F5A0B" w:rsidRDefault="003F5A0B" w:rsidP="005B189D">
      <w:pPr>
        <w:pStyle w:val="ListBullet"/>
        <w:rPr>
          <w:color w:val="auto"/>
        </w:rPr>
      </w:pPr>
      <w:r>
        <w:rPr>
          <w:color w:val="auto"/>
        </w:rPr>
        <w:t xml:space="preserve">      </w:t>
      </w:r>
      <w:proofErr w:type="gramStart"/>
      <w:r w:rsidR="00842CFE" w:rsidRPr="00D67A38">
        <w:rPr>
          <w:color w:val="auto"/>
        </w:rPr>
        <w:t>per</w:t>
      </w:r>
      <w:proofErr w:type="gramEnd"/>
      <w:r w:rsidR="00842CFE" w:rsidRPr="00D67A38">
        <w:rPr>
          <w:color w:val="auto"/>
        </w:rPr>
        <w:t xml:space="preserve"> trap) </w:t>
      </w:r>
      <w:r w:rsidR="00E45F9C" w:rsidRPr="00D67A38">
        <w:rPr>
          <w:color w:val="auto"/>
        </w:rPr>
        <w:t>but showed a significant drop in 2009</w:t>
      </w:r>
      <w:r w:rsidR="00842CFE" w:rsidRPr="00D67A38">
        <w:rPr>
          <w:color w:val="auto"/>
        </w:rPr>
        <w:t xml:space="preserve"> (~5 fish per trap)</w:t>
      </w:r>
      <w:r w:rsidR="00E45F9C" w:rsidRPr="00D67A38">
        <w:rPr>
          <w:color w:val="auto"/>
        </w:rPr>
        <w:t xml:space="preserve">.  </w:t>
      </w:r>
      <w:r w:rsidR="00842CFE" w:rsidRPr="00D67A38">
        <w:rPr>
          <w:color w:val="auto"/>
        </w:rPr>
        <w:t xml:space="preserve"> </w:t>
      </w:r>
      <w:r w:rsidR="00E45F9C" w:rsidRPr="00D67A38">
        <w:rPr>
          <w:color w:val="auto"/>
        </w:rPr>
        <w:t xml:space="preserve">Again catch rates </w:t>
      </w:r>
    </w:p>
    <w:p w:rsidR="003F5A0B" w:rsidRDefault="003F5A0B" w:rsidP="005B189D">
      <w:pPr>
        <w:pStyle w:val="ListBullet"/>
        <w:rPr>
          <w:color w:val="auto"/>
        </w:rPr>
      </w:pPr>
      <w:r>
        <w:rPr>
          <w:color w:val="auto"/>
        </w:rPr>
        <w:t xml:space="preserve">      </w:t>
      </w:r>
      <w:r w:rsidRPr="00D67A38">
        <w:rPr>
          <w:color w:val="auto"/>
        </w:rPr>
        <w:t>in the deep depth stratum (RD</w:t>
      </w:r>
      <w:r w:rsidRPr="00D67A38">
        <w:rPr>
          <w:color w:val="auto"/>
          <w:vertAlign w:val="subscript"/>
        </w:rPr>
        <w:t>3</w:t>
      </w:r>
      <w:r>
        <w:rPr>
          <w:color w:val="auto"/>
        </w:rPr>
        <w:t xml:space="preserve">) </w:t>
      </w:r>
      <w:r w:rsidR="00E45F9C" w:rsidRPr="00D67A38">
        <w:rPr>
          <w:color w:val="auto"/>
        </w:rPr>
        <w:t>show an increase in 2010 and 2011</w:t>
      </w:r>
      <w:r w:rsidR="00842CFE" w:rsidRPr="00D67A38">
        <w:rPr>
          <w:color w:val="auto"/>
        </w:rPr>
        <w:t xml:space="preserve"> (~6 fish per trap)</w:t>
      </w:r>
      <w:r w:rsidR="00E45F9C" w:rsidRPr="00D67A38">
        <w:rPr>
          <w:color w:val="auto"/>
        </w:rPr>
        <w:t xml:space="preserve">, </w:t>
      </w:r>
    </w:p>
    <w:p w:rsidR="003F5A0B" w:rsidRDefault="003F5A0B" w:rsidP="005B189D">
      <w:pPr>
        <w:pStyle w:val="ListBullet"/>
        <w:rPr>
          <w:color w:val="auto"/>
        </w:rPr>
      </w:pPr>
      <w:r>
        <w:rPr>
          <w:color w:val="auto"/>
        </w:rPr>
        <w:t xml:space="preserve">      </w:t>
      </w:r>
      <w:proofErr w:type="gramStart"/>
      <w:r w:rsidR="00E45F9C" w:rsidRPr="00D67A38">
        <w:rPr>
          <w:color w:val="auto"/>
        </w:rPr>
        <w:t>similar</w:t>
      </w:r>
      <w:proofErr w:type="gramEnd"/>
      <w:r w:rsidR="00E45F9C" w:rsidRPr="00D67A38">
        <w:rPr>
          <w:color w:val="auto"/>
        </w:rPr>
        <w:t xml:space="preserve"> to those levels seen in the first three</w:t>
      </w:r>
      <w:r>
        <w:rPr>
          <w:color w:val="auto"/>
        </w:rPr>
        <w:t xml:space="preserve"> years </w:t>
      </w:r>
      <w:r w:rsidR="00AB5E87">
        <w:rPr>
          <w:color w:val="auto"/>
        </w:rPr>
        <w:t>of the</w:t>
      </w:r>
      <w:r>
        <w:rPr>
          <w:color w:val="auto"/>
        </w:rPr>
        <w:t xml:space="preserve"> survey. In </w:t>
      </w:r>
      <w:r w:rsidR="00842CFE" w:rsidRPr="00D67A38">
        <w:rPr>
          <w:color w:val="auto"/>
        </w:rPr>
        <w:t xml:space="preserve">2012, the catch </w:t>
      </w:r>
    </w:p>
    <w:p w:rsidR="00E45F9C" w:rsidRPr="00D67A38" w:rsidRDefault="003F5A0B" w:rsidP="005B189D">
      <w:pPr>
        <w:pStyle w:val="ListBullet"/>
        <w:rPr>
          <w:color w:val="auto"/>
        </w:rPr>
      </w:pPr>
      <w:r>
        <w:rPr>
          <w:color w:val="auto"/>
        </w:rPr>
        <w:t xml:space="preserve">      </w:t>
      </w:r>
      <w:r w:rsidR="00842CFE" w:rsidRPr="00D67A38">
        <w:rPr>
          <w:color w:val="auto"/>
        </w:rPr>
        <w:t xml:space="preserve">rate dropped (~4 fish per trap); </w:t>
      </w:r>
    </w:p>
    <w:p w:rsidR="00E45F9C" w:rsidRPr="00D67A38" w:rsidRDefault="00235F47" w:rsidP="00436E0F">
      <w:pPr>
        <w:ind w:firstLine="0"/>
      </w:pPr>
      <w:r>
        <w:t>7</w:t>
      </w:r>
      <w:r w:rsidR="00E45F9C" w:rsidRPr="00D67A38">
        <w:t xml:space="preserve">.  </w:t>
      </w:r>
      <w:r w:rsidR="00842CFE" w:rsidRPr="00D67A38">
        <w:t xml:space="preserve"> </w:t>
      </w:r>
      <w:proofErr w:type="gramStart"/>
      <w:r w:rsidR="003F5A0B" w:rsidRPr="00D67A38">
        <w:t>in</w:t>
      </w:r>
      <w:proofErr w:type="gramEnd"/>
      <w:r w:rsidR="003F5A0B" w:rsidRPr="00D67A38">
        <w:t xml:space="preserve"> the deep depth stratum (RD</w:t>
      </w:r>
      <w:r w:rsidR="003F5A0B" w:rsidRPr="00D67A38">
        <w:rPr>
          <w:vertAlign w:val="subscript"/>
        </w:rPr>
        <w:t>3</w:t>
      </w:r>
      <w:r w:rsidR="003F5A0B">
        <w:t xml:space="preserve">) </w:t>
      </w:r>
      <w:r w:rsidR="00E45F9C" w:rsidRPr="00D67A38">
        <w:t>the uncertainty is lowest in 2006, cv=0.57</w:t>
      </w:r>
      <w:r w:rsidR="00D24CDD" w:rsidRPr="00D67A38">
        <w:t>.</w:t>
      </w:r>
    </w:p>
    <w:p w:rsidR="00E45F9C" w:rsidRPr="00D67A38" w:rsidRDefault="00E45F9C" w:rsidP="00E45F9C"/>
    <w:p w:rsidR="00E45F9C" w:rsidRPr="00D67A38" w:rsidRDefault="00457A92" w:rsidP="00E45F9C">
      <w:r>
        <w:rPr>
          <w:lang w:val="en-GB"/>
        </w:rPr>
        <w:fldChar w:fldCharType="begin"/>
      </w:r>
      <w:r>
        <w:rPr>
          <w:lang w:val="en-GB"/>
        </w:rPr>
        <w:instrText xml:space="preserve"> REF _Ref354339383 \h </w:instrText>
      </w:r>
      <w:r>
        <w:rPr>
          <w:lang w:val="en-GB"/>
        </w:rPr>
      </w:r>
      <w:r>
        <w:rPr>
          <w:lang w:val="en-GB"/>
        </w:rPr>
        <w:fldChar w:fldCharType="separate"/>
      </w:r>
      <w:r w:rsidR="00E23AA3">
        <w:t xml:space="preserve">Figure </w:t>
      </w:r>
      <w:r w:rsidR="00E23AA3">
        <w:rPr>
          <w:noProof/>
        </w:rPr>
        <w:t>11</w:t>
      </w:r>
      <w:r>
        <w:rPr>
          <w:lang w:val="en-GB"/>
        </w:rPr>
        <w:fldChar w:fldCharType="end"/>
      </w:r>
      <w:r>
        <w:rPr>
          <w:lang w:val="en-GB"/>
        </w:rPr>
        <w:t xml:space="preserve"> </w:t>
      </w:r>
      <w:r w:rsidR="00E45F9C" w:rsidRPr="00D67A38">
        <w:rPr>
          <w:lang w:val="en-GB"/>
        </w:rPr>
        <w:t xml:space="preserve">shows the </w:t>
      </w:r>
      <w:r w:rsidR="00E45F9C" w:rsidRPr="00D67A38">
        <w:t>catch rates for Type 3 tagging sets summarized by a boxplot for each spatial stratum (S</w:t>
      </w:r>
      <w:r w:rsidR="00E45F9C" w:rsidRPr="00D67A38">
        <w:rPr>
          <w:vertAlign w:val="subscript"/>
        </w:rPr>
        <w:t>1</w:t>
      </w:r>
      <w:r w:rsidR="00E45F9C" w:rsidRPr="00D67A38">
        <w:t>-S</w:t>
      </w:r>
      <w:r w:rsidR="00E45F9C" w:rsidRPr="00D67A38">
        <w:rPr>
          <w:vertAlign w:val="subscript"/>
        </w:rPr>
        <w:t>5</w:t>
      </w:r>
      <w:r w:rsidR="00E45F9C" w:rsidRPr="00D67A38">
        <w:t xml:space="preserve">) by year since the stratified random sampling program began in 2003.  </w:t>
      </w:r>
      <w:r w:rsidR="005B220C">
        <w:fldChar w:fldCharType="begin"/>
      </w:r>
      <w:r w:rsidR="005B220C">
        <w:instrText xml:space="preserve"> REF _Ref354339435 \h </w:instrText>
      </w:r>
      <w:r w:rsidR="005B220C">
        <w:fldChar w:fldCharType="separate"/>
      </w:r>
      <w:r w:rsidR="00E23AA3">
        <w:t xml:space="preserve">Figure </w:t>
      </w:r>
      <w:r w:rsidR="00E23AA3">
        <w:rPr>
          <w:noProof/>
        </w:rPr>
        <w:t>12</w:t>
      </w:r>
      <w:r w:rsidR="005B220C">
        <w:fldChar w:fldCharType="end"/>
      </w:r>
      <w:r w:rsidR="005B220C">
        <w:t xml:space="preserve"> </w:t>
      </w:r>
      <w:r w:rsidR="00F9295A" w:rsidRPr="00D67A38">
        <w:t xml:space="preserve">shows a plot of the </w:t>
      </w:r>
      <w:r w:rsidR="005B189D" w:rsidRPr="00D67A38">
        <w:t xml:space="preserve">mean </w:t>
      </w:r>
      <w:r w:rsidR="00F9295A" w:rsidRPr="00D67A38">
        <w:t xml:space="preserve">catch rates in each spatial stratum by year.  </w:t>
      </w:r>
      <w:r w:rsidR="00E45F9C" w:rsidRPr="00D67A38">
        <w:t>In general, the pattern of catch rates among the spatial strata has shown:</w:t>
      </w:r>
    </w:p>
    <w:p w:rsidR="00E45F9C" w:rsidRPr="00D67A38" w:rsidRDefault="00E45F9C" w:rsidP="005B189D">
      <w:pPr>
        <w:pStyle w:val="ListBullet"/>
        <w:rPr>
          <w:color w:val="auto"/>
        </w:rPr>
      </w:pPr>
    </w:p>
    <w:p w:rsidR="002A3F10" w:rsidRPr="00D67A38" w:rsidRDefault="00E45F9C" w:rsidP="005B189D">
      <w:pPr>
        <w:pStyle w:val="ListBullet"/>
        <w:rPr>
          <w:color w:val="auto"/>
        </w:rPr>
      </w:pPr>
      <w:r w:rsidRPr="00D67A38">
        <w:rPr>
          <w:color w:val="auto"/>
        </w:rPr>
        <w:t>1.  the highe</w:t>
      </w:r>
      <w:r w:rsidR="002A3F10" w:rsidRPr="00D67A38">
        <w:rPr>
          <w:color w:val="auto"/>
        </w:rPr>
        <w:t xml:space="preserve">st catch rates were seen in </w:t>
      </w:r>
      <w:r w:rsidRPr="00D67A38">
        <w:rPr>
          <w:color w:val="auto"/>
        </w:rPr>
        <w:t>southern Vancouver Island (S</w:t>
      </w:r>
      <w:r w:rsidRPr="00D67A38">
        <w:rPr>
          <w:color w:val="auto"/>
          <w:vertAlign w:val="subscript"/>
        </w:rPr>
        <w:t>1</w:t>
      </w:r>
      <w:r w:rsidRPr="00D67A38">
        <w:rPr>
          <w:color w:val="auto"/>
        </w:rPr>
        <w:t xml:space="preserve">) for </w:t>
      </w:r>
      <w:r w:rsidR="008676E6" w:rsidRPr="00D67A38">
        <w:rPr>
          <w:color w:val="auto"/>
        </w:rPr>
        <w:t xml:space="preserve">survey years </w:t>
      </w:r>
    </w:p>
    <w:p w:rsidR="002A3F10" w:rsidRPr="00D67A38" w:rsidRDefault="002A3F10" w:rsidP="005B189D">
      <w:pPr>
        <w:pStyle w:val="ListBullet"/>
        <w:rPr>
          <w:color w:val="auto"/>
        </w:rPr>
      </w:pPr>
      <w:r w:rsidRPr="00D67A38">
        <w:rPr>
          <w:color w:val="auto"/>
        </w:rPr>
        <w:t xml:space="preserve">     </w:t>
      </w:r>
      <w:r w:rsidR="008676E6" w:rsidRPr="00D67A38">
        <w:rPr>
          <w:color w:val="auto"/>
        </w:rPr>
        <w:t>2004 through</w:t>
      </w:r>
      <w:r w:rsidRPr="00D67A38">
        <w:rPr>
          <w:color w:val="auto"/>
        </w:rPr>
        <w:t xml:space="preserve"> 2007, 2009 and 2010;</w:t>
      </w:r>
      <w:r w:rsidR="00E45F9C" w:rsidRPr="00D67A38">
        <w:rPr>
          <w:color w:val="auto"/>
        </w:rPr>
        <w:t xml:space="preserve"> </w:t>
      </w:r>
    </w:p>
    <w:p w:rsidR="002A3F10" w:rsidRPr="00D67A38" w:rsidRDefault="002A3F10" w:rsidP="005B189D">
      <w:pPr>
        <w:pStyle w:val="ListBullet"/>
        <w:rPr>
          <w:color w:val="auto"/>
        </w:rPr>
      </w:pPr>
      <w:r w:rsidRPr="00D67A38">
        <w:rPr>
          <w:color w:val="auto"/>
        </w:rPr>
        <w:t>2.  the highest catch rates were seen in  northern Vancouver Island (S</w:t>
      </w:r>
      <w:r w:rsidRPr="00D67A38">
        <w:rPr>
          <w:color w:val="auto"/>
          <w:vertAlign w:val="subscript"/>
        </w:rPr>
        <w:t>2</w:t>
      </w:r>
      <w:r w:rsidRPr="00D67A38">
        <w:rPr>
          <w:color w:val="auto"/>
        </w:rPr>
        <w:t>) for survey years</w:t>
      </w:r>
      <w:r w:rsidR="00E45F9C" w:rsidRPr="00D67A38">
        <w:rPr>
          <w:color w:val="auto"/>
        </w:rPr>
        <w:t xml:space="preserve"> </w:t>
      </w:r>
    </w:p>
    <w:p w:rsidR="008676E6" w:rsidRPr="00D67A38" w:rsidRDefault="002A3F10" w:rsidP="005B189D">
      <w:pPr>
        <w:pStyle w:val="ListBullet"/>
        <w:rPr>
          <w:color w:val="auto"/>
        </w:rPr>
      </w:pPr>
      <w:r w:rsidRPr="00D67A38">
        <w:rPr>
          <w:color w:val="auto"/>
        </w:rPr>
        <w:t xml:space="preserve">     </w:t>
      </w:r>
      <w:r w:rsidR="00E45F9C" w:rsidRPr="00D67A38">
        <w:rPr>
          <w:color w:val="auto"/>
        </w:rPr>
        <w:t>2003, 2008 and</w:t>
      </w:r>
      <w:r w:rsidR="008676E6" w:rsidRPr="00D67A38">
        <w:rPr>
          <w:color w:val="auto"/>
        </w:rPr>
        <w:t xml:space="preserve"> </w:t>
      </w:r>
      <w:r w:rsidR="00E45F9C" w:rsidRPr="00D67A38">
        <w:rPr>
          <w:color w:val="auto"/>
        </w:rPr>
        <w:t>2011</w:t>
      </w:r>
      <w:r w:rsidRPr="00D67A38">
        <w:rPr>
          <w:color w:val="auto"/>
        </w:rPr>
        <w:t>;</w:t>
      </w:r>
      <w:r w:rsidR="00E45F9C" w:rsidRPr="00D67A38">
        <w:rPr>
          <w:color w:val="auto"/>
        </w:rPr>
        <w:t xml:space="preserve"> </w:t>
      </w:r>
    </w:p>
    <w:p w:rsidR="002A3F10" w:rsidRPr="00D67A38" w:rsidRDefault="002A3F10" w:rsidP="005B189D">
      <w:pPr>
        <w:pStyle w:val="ListBullet"/>
        <w:rPr>
          <w:color w:val="auto"/>
        </w:rPr>
      </w:pPr>
      <w:r w:rsidRPr="00D67A38">
        <w:rPr>
          <w:color w:val="auto"/>
        </w:rPr>
        <w:t xml:space="preserve">3.  the highest catch rates were seen in  northern </w:t>
      </w:r>
      <w:proofErr w:type="spellStart"/>
      <w:r w:rsidRPr="00D67A38">
        <w:rPr>
          <w:color w:val="auto"/>
        </w:rPr>
        <w:t>Haida</w:t>
      </w:r>
      <w:proofErr w:type="spellEnd"/>
      <w:r w:rsidRPr="00D67A38">
        <w:rPr>
          <w:color w:val="auto"/>
        </w:rPr>
        <w:t xml:space="preserve"> </w:t>
      </w:r>
      <w:proofErr w:type="spellStart"/>
      <w:r w:rsidRPr="00D67A38">
        <w:rPr>
          <w:color w:val="auto"/>
        </w:rPr>
        <w:t>Gwaii</w:t>
      </w:r>
      <w:proofErr w:type="spellEnd"/>
      <w:r w:rsidRPr="00D67A38">
        <w:rPr>
          <w:color w:val="auto"/>
        </w:rPr>
        <w:t xml:space="preserve"> (S</w:t>
      </w:r>
      <w:r w:rsidRPr="00D67A38">
        <w:rPr>
          <w:color w:val="auto"/>
          <w:vertAlign w:val="subscript"/>
        </w:rPr>
        <w:t>5</w:t>
      </w:r>
      <w:r w:rsidRPr="00D67A38">
        <w:rPr>
          <w:color w:val="auto"/>
        </w:rPr>
        <w:t xml:space="preserve">) for survey year 2012; </w:t>
      </w:r>
    </w:p>
    <w:p w:rsidR="0069473E" w:rsidRPr="00D67A38" w:rsidRDefault="0069473E" w:rsidP="0069473E">
      <w:pPr>
        <w:pStyle w:val="ListBullet"/>
        <w:rPr>
          <w:color w:val="auto"/>
        </w:rPr>
      </w:pPr>
      <w:r w:rsidRPr="00D67A38">
        <w:rPr>
          <w:color w:val="auto"/>
        </w:rPr>
        <w:t xml:space="preserve">4.  catch rates in spatial strata south and west of </w:t>
      </w:r>
      <w:proofErr w:type="spellStart"/>
      <w:r w:rsidRPr="00D67A38">
        <w:rPr>
          <w:color w:val="auto"/>
        </w:rPr>
        <w:t>Haida</w:t>
      </w:r>
      <w:proofErr w:type="spellEnd"/>
      <w:r w:rsidRPr="00D67A38">
        <w:rPr>
          <w:color w:val="auto"/>
        </w:rPr>
        <w:t xml:space="preserve"> </w:t>
      </w:r>
      <w:proofErr w:type="spellStart"/>
      <w:r w:rsidRPr="00D67A38">
        <w:rPr>
          <w:color w:val="auto"/>
        </w:rPr>
        <w:t>Gwaii</w:t>
      </w:r>
      <w:proofErr w:type="spellEnd"/>
      <w:r w:rsidRPr="00D67A38">
        <w:rPr>
          <w:color w:val="auto"/>
        </w:rPr>
        <w:t xml:space="preserve"> (S</w:t>
      </w:r>
      <w:r w:rsidRPr="00D67A38">
        <w:rPr>
          <w:color w:val="auto"/>
          <w:vertAlign w:val="subscript"/>
        </w:rPr>
        <w:t>4</w:t>
      </w:r>
      <w:r w:rsidRPr="00D67A38">
        <w:rPr>
          <w:color w:val="auto"/>
        </w:rPr>
        <w:t xml:space="preserve">) have  shown a general </w:t>
      </w:r>
    </w:p>
    <w:p w:rsidR="0069473E" w:rsidRPr="00D67A38" w:rsidRDefault="0069473E" w:rsidP="005B189D">
      <w:pPr>
        <w:pStyle w:val="ListBullet"/>
        <w:rPr>
          <w:color w:val="auto"/>
        </w:rPr>
      </w:pPr>
      <w:r w:rsidRPr="00D67A38">
        <w:rPr>
          <w:color w:val="auto"/>
        </w:rPr>
        <w:t xml:space="preserve">     decline </w:t>
      </w:r>
      <w:r w:rsidR="009D0C23">
        <w:rPr>
          <w:color w:val="auto"/>
        </w:rPr>
        <w:t>over all years of the program</w:t>
      </w:r>
      <w:r w:rsidRPr="00D67A38">
        <w:rPr>
          <w:color w:val="auto"/>
        </w:rPr>
        <w:t>;</w:t>
      </w:r>
    </w:p>
    <w:p w:rsidR="005B189D" w:rsidRPr="00D67A38" w:rsidRDefault="0069473E" w:rsidP="005B189D">
      <w:pPr>
        <w:pStyle w:val="ListBullet"/>
        <w:rPr>
          <w:color w:val="auto"/>
        </w:rPr>
      </w:pPr>
      <w:r w:rsidRPr="00D67A38">
        <w:rPr>
          <w:color w:val="auto"/>
        </w:rPr>
        <w:t>5</w:t>
      </w:r>
      <w:r w:rsidR="002A3F10" w:rsidRPr="00D67A38">
        <w:rPr>
          <w:color w:val="auto"/>
        </w:rPr>
        <w:t xml:space="preserve">.  </w:t>
      </w:r>
      <w:r w:rsidR="005B189D" w:rsidRPr="00D67A38">
        <w:rPr>
          <w:color w:val="auto"/>
        </w:rPr>
        <w:t>catch rates in spatial strata north</w:t>
      </w:r>
      <w:r w:rsidRPr="00D67A38">
        <w:rPr>
          <w:color w:val="auto"/>
        </w:rPr>
        <w:t xml:space="preserve"> </w:t>
      </w:r>
      <w:r w:rsidR="005B189D" w:rsidRPr="00D67A38">
        <w:rPr>
          <w:color w:val="auto"/>
        </w:rPr>
        <w:t xml:space="preserve">and west of </w:t>
      </w:r>
      <w:proofErr w:type="spellStart"/>
      <w:r w:rsidR="005B189D" w:rsidRPr="00D67A38">
        <w:rPr>
          <w:color w:val="auto"/>
        </w:rPr>
        <w:t>Haida</w:t>
      </w:r>
      <w:proofErr w:type="spellEnd"/>
      <w:r w:rsidR="005B189D" w:rsidRPr="00D67A38">
        <w:rPr>
          <w:color w:val="auto"/>
        </w:rPr>
        <w:t xml:space="preserve"> </w:t>
      </w:r>
      <w:proofErr w:type="spellStart"/>
      <w:r w:rsidR="005B189D" w:rsidRPr="00D67A38">
        <w:rPr>
          <w:color w:val="auto"/>
        </w:rPr>
        <w:t>Gwaii</w:t>
      </w:r>
      <w:proofErr w:type="spellEnd"/>
      <w:r w:rsidR="005B189D" w:rsidRPr="00D67A38">
        <w:rPr>
          <w:color w:val="auto"/>
        </w:rPr>
        <w:t xml:space="preserve"> (S</w:t>
      </w:r>
      <w:r w:rsidR="005B189D" w:rsidRPr="00D67A38">
        <w:rPr>
          <w:color w:val="auto"/>
          <w:vertAlign w:val="subscript"/>
        </w:rPr>
        <w:t>5</w:t>
      </w:r>
      <w:r w:rsidR="005B189D" w:rsidRPr="00D67A38">
        <w:rPr>
          <w:color w:val="auto"/>
        </w:rPr>
        <w:t>) have  shown a general</w:t>
      </w:r>
    </w:p>
    <w:p w:rsidR="005B189D" w:rsidRDefault="005B189D" w:rsidP="005B189D">
      <w:pPr>
        <w:pStyle w:val="ListBullet"/>
        <w:rPr>
          <w:color w:val="auto"/>
        </w:rPr>
      </w:pPr>
      <w:r w:rsidRPr="00D67A38">
        <w:rPr>
          <w:color w:val="auto"/>
        </w:rPr>
        <w:t xml:space="preserve">     decline </w:t>
      </w:r>
      <w:r w:rsidR="00C2070E">
        <w:rPr>
          <w:color w:val="auto"/>
        </w:rPr>
        <w:t>2006 through 2009, and an increase 2010 through 2012;</w:t>
      </w:r>
    </w:p>
    <w:p w:rsidR="00BC1945" w:rsidRDefault="00BC1945" w:rsidP="005B189D">
      <w:pPr>
        <w:pStyle w:val="ListBullet"/>
        <w:rPr>
          <w:color w:val="auto"/>
        </w:rPr>
      </w:pPr>
    </w:p>
    <w:p w:rsidR="00600CFF" w:rsidRPr="00D67A38" w:rsidRDefault="0093057C" w:rsidP="00600CFF">
      <w:r>
        <w:rPr>
          <w:lang w:val="en-GB"/>
        </w:rPr>
        <w:fldChar w:fldCharType="begin"/>
      </w:r>
      <w:r>
        <w:rPr>
          <w:lang w:val="en-GB"/>
        </w:rPr>
        <w:instrText xml:space="preserve"> REF _Ref352745750 \h </w:instrText>
      </w:r>
      <w:r>
        <w:rPr>
          <w:lang w:val="en-GB"/>
        </w:rPr>
      </w:r>
      <w:r>
        <w:rPr>
          <w:lang w:val="en-GB"/>
        </w:rPr>
        <w:fldChar w:fldCharType="separate"/>
      </w:r>
      <w:r w:rsidR="00E23AA3">
        <w:t xml:space="preserve">Figure </w:t>
      </w:r>
      <w:r w:rsidR="00E23AA3">
        <w:rPr>
          <w:noProof/>
        </w:rPr>
        <w:t>13</w:t>
      </w:r>
      <w:r>
        <w:rPr>
          <w:lang w:val="en-GB"/>
        </w:rPr>
        <w:fldChar w:fldCharType="end"/>
      </w:r>
      <w:r w:rsidR="00E06ECF">
        <w:rPr>
          <w:lang w:val="en-GB"/>
        </w:rPr>
        <w:t xml:space="preserve"> (</w:t>
      </w:r>
      <w:r>
        <w:t>top</w:t>
      </w:r>
      <w:r w:rsidRPr="00D67A38">
        <w:t xml:space="preserve"> panel</w:t>
      </w:r>
      <w:r w:rsidR="00E06ECF">
        <w:t>)</w:t>
      </w:r>
      <w:r w:rsidRPr="00D67A38">
        <w:t xml:space="preserve"> shows the </w:t>
      </w:r>
      <w:r w:rsidRPr="00D67A38">
        <w:rPr>
          <w:lang w:val="en-GB"/>
        </w:rPr>
        <w:t>rates of standardized sets conducted at mainland inlet localities</w:t>
      </w:r>
      <w:r>
        <w:rPr>
          <w:lang w:val="en-GB"/>
        </w:rPr>
        <w:t xml:space="preserve"> from 1994 through to the latest survey in 2012</w:t>
      </w:r>
      <w:r w:rsidRPr="00D67A38">
        <w:rPr>
          <w:lang w:val="en-GB"/>
        </w:rPr>
        <w:t xml:space="preserve">.  </w:t>
      </w:r>
      <w:r w:rsidR="00600CFF">
        <w:rPr>
          <w:lang w:val="en-GB"/>
        </w:rPr>
        <w:t>This b</w:t>
      </w:r>
      <w:r w:rsidR="00600CFF" w:rsidRPr="00D67A38">
        <w:rPr>
          <w:lang w:val="en-GB"/>
        </w:rPr>
        <w:t>oxplot show</w:t>
      </w:r>
      <w:r w:rsidR="00600CFF">
        <w:rPr>
          <w:lang w:val="en-GB"/>
        </w:rPr>
        <w:t>s</w:t>
      </w:r>
      <w:r w:rsidR="00600CFF" w:rsidRPr="00D67A38">
        <w:rPr>
          <w:lang w:val="en-GB"/>
        </w:rPr>
        <w:t xml:space="preserve"> the </w:t>
      </w:r>
      <w:r w:rsidR="00600CFF">
        <w:rPr>
          <w:lang w:val="en-GB"/>
        </w:rPr>
        <w:t>catch rates measured by the</w:t>
      </w:r>
      <w:r w:rsidR="00600CFF" w:rsidRPr="00D67A38">
        <w:rPr>
          <w:lang w:val="en-GB"/>
        </w:rPr>
        <w:t xml:space="preserve"> count of </w:t>
      </w:r>
      <w:r w:rsidR="006F733D">
        <w:rPr>
          <w:lang w:val="en-GB"/>
        </w:rPr>
        <w:t>Sablefish</w:t>
      </w:r>
      <w:r w:rsidR="00600CFF" w:rsidRPr="00D67A38">
        <w:rPr>
          <w:lang w:val="en-GB"/>
        </w:rPr>
        <w:t xml:space="preserve"> per trap for each year by set type and locality</w:t>
      </w:r>
      <w:r w:rsidR="00600CFF">
        <w:rPr>
          <w:lang w:val="en-GB"/>
        </w:rPr>
        <w:t xml:space="preserve">.  </w:t>
      </w:r>
      <w:r w:rsidR="00600CFF" w:rsidRPr="00D67A38">
        <w:rPr>
          <w:lang w:val="en-GB"/>
        </w:rPr>
        <w:t xml:space="preserve">All traps that captured fish were included for this </w:t>
      </w:r>
      <w:r w:rsidR="00600CFF">
        <w:rPr>
          <w:lang w:val="en-GB"/>
        </w:rPr>
        <w:t xml:space="preserve">historic </w:t>
      </w:r>
      <w:r w:rsidR="00600CFF" w:rsidRPr="00D67A38">
        <w:rPr>
          <w:lang w:val="en-GB"/>
        </w:rPr>
        <w:t xml:space="preserve">catch rate analysis.  </w:t>
      </w:r>
      <w:r w:rsidR="00600CFF" w:rsidRPr="00D67A38">
        <w:t>The lower bound of the box indicates the first quartile (25</w:t>
      </w:r>
      <w:r w:rsidR="00600CFF" w:rsidRPr="00D67A38">
        <w:rPr>
          <w:vertAlign w:val="superscript"/>
        </w:rPr>
        <w:t>th</w:t>
      </w:r>
      <w:r w:rsidR="00600CFF" w:rsidRPr="00D67A38">
        <w:t xml:space="preserve"> percentile) of the data and the upper bound of the box indicates the third quartile (75</w:t>
      </w:r>
      <w:r w:rsidR="00600CFF" w:rsidRPr="00D67A38">
        <w:rPr>
          <w:vertAlign w:val="superscript"/>
        </w:rPr>
        <w:t>th</w:t>
      </w:r>
      <w:r w:rsidR="00600CFF" w:rsidRPr="00D67A38">
        <w:t xml:space="preserve"> percentile).  The thick horizontal line that divides the box is the median (50</w:t>
      </w:r>
      <w:r w:rsidR="00600CFF" w:rsidRPr="00D67A38">
        <w:rPr>
          <w:vertAlign w:val="superscript"/>
        </w:rPr>
        <w:t>th</w:t>
      </w:r>
      <w:r w:rsidR="00600CFF" w:rsidRPr="00D67A38">
        <w:t xml:space="preserve"> percentile).  The upper and lower whiskers are positioned at 1.5 times the inter-quartile range (</w:t>
      </w:r>
      <w:r w:rsidR="00600CFF" w:rsidRPr="00D67A38">
        <w:rPr>
          <w:shd w:val="clear" w:color="auto" w:fill="FFFFFF"/>
        </w:rPr>
        <w:t>IQR)</w:t>
      </w:r>
      <w:r w:rsidR="00600CFF" w:rsidRPr="00D67A38">
        <w:t xml:space="preserve">.  Small points/circles indicate data values that fall outside the whiskers, or outliers.  Solid dark circles indicate the mean catch rate for each year.  </w:t>
      </w:r>
    </w:p>
    <w:p w:rsidR="00600CFF" w:rsidRDefault="00600CFF" w:rsidP="0093057C"/>
    <w:p w:rsidR="0093057C" w:rsidRDefault="0093057C" w:rsidP="0093057C">
      <w:pPr>
        <w:rPr>
          <w:lang w:val="en-GB"/>
        </w:rPr>
      </w:pPr>
      <w:r w:rsidRPr="00D67A38">
        <w:rPr>
          <w:lang w:val="en-GB"/>
        </w:rPr>
        <w:t xml:space="preserve">The mean catch rates remained consistent in the mid1990’s from 1994 through 1997 (~8 to 10 fish per trap).  Then they increased in 1998 (~15 fish per trap) and in 1999 (~23 fish per trap).   </w:t>
      </w:r>
      <w:r>
        <w:rPr>
          <w:lang w:val="en-GB"/>
        </w:rPr>
        <w:t>Catch rates from</w:t>
      </w:r>
      <w:r w:rsidRPr="00D67A38">
        <w:rPr>
          <w:lang w:val="en-GB"/>
        </w:rPr>
        <w:t xml:space="preserve"> 2000 through 2002 (~8 to 11 fish per trap) returned to those seen in the mid-1990’s.   High catch rates (~20 and 21 fish per trap, respectively) appear in 2003 and 2004. A steadily decline began in 2005 through 2008 (from ~14 down to 5 fish per trap), demonstrating levels that were seen in the mid-</w:t>
      </w:r>
      <w:r>
        <w:rPr>
          <w:lang w:val="en-GB"/>
        </w:rPr>
        <w:t>1990’s</w:t>
      </w:r>
      <w:r w:rsidRPr="00D67A38">
        <w:rPr>
          <w:lang w:val="en-GB"/>
        </w:rPr>
        <w:t>.  During 2009 through 2011, a steady increase in catch rates occurred, with the 2010 catch rate (~15 fish per trap) similar to that in 1998, and the 2011 catch rate (~22 fish per trap) similar to that in 1999.</w:t>
      </w:r>
      <w:r>
        <w:rPr>
          <w:lang w:val="en-GB"/>
        </w:rPr>
        <w:t xml:space="preserve">  A decrease in catch rates was seen in 2012 (~ 13</w:t>
      </w:r>
      <w:r w:rsidRPr="00D67A38">
        <w:rPr>
          <w:lang w:val="en-GB"/>
        </w:rPr>
        <w:t xml:space="preserve"> fish per trap)</w:t>
      </w:r>
      <w:r>
        <w:rPr>
          <w:lang w:val="en-GB"/>
        </w:rPr>
        <w:t>.</w:t>
      </w:r>
    </w:p>
    <w:p w:rsidR="00C81B25" w:rsidRPr="00D67A38" w:rsidRDefault="00C81B25" w:rsidP="0093057C">
      <w:pPr>
        <w:rPr>
          <w:lang w:val="en-GB"/>
        </w:rPr>
      </w:pPr>
    </w:p>
    <w:p w:rsidR="00BC1945" w:rsidRPr="00D67A38" w:rsidRDefault="00BC1945" w:rsidP="00BC1945">
      <w:r>
        <w:rPr>
          <w:lang w:val="en-GB"/>
        </w:rPr>
        <w:lastRenderedPageBreak/>
        <w:t>S</w:t>
      </w:r>
      <w:r w:rsidRPr="00D67A38">
        <w:rPr>
          <w:lang w:val="en-GB"/>
        </w:rPr>
        <w:t xml:space="preserve">tandardized sets conducted </w:t>
      </w:r>
      <w:r>
        <w:rPr>
          <w:lang w:val="en-GB"/>
        </w:rPr>
        <w:t>at offshore indexing sites were discontinued in the 2011 survey.  Therefore, historic catch rate d</w:t>
      </w:r>
      <w:r w:rsidR="00206EBB">
        <w:rPr>
          <w:lang w:val="en-GB"/>
        </w:rPr>
        <w:t>ata from 1990 through 2010 are</w:t>
      </w:r>
      <w:r>
        <w:rPr>
          <w:lang w:val="en-GB"/>
        </w:rPr>
        <w:t xml:space="preserve"> presented </w:t>
      </w:r>
      <w:r w:rsidRPr="00D67A38">
        <w:rPr>
          <w:lang w:val="en-GB"/>
        </w:rPr>
        <w:t>in</w:t>
      </w:r>
      <w:r w:rsidR="000E776A">
        <w:rPr>
          <w:lang w:val="en-GB"/>
        </w:rPr>
        <w:t xml:space="preserve"> </w:t>
      </w:r>
      <w:r w:rsidR="000E776A">
        <w:rPr>
          <w:lang w:val="en-GB"/>
        </w:rPr>
        <w:fldChar w:fldCharType="begin"/>
      </w:r>
      <w:r w:rsidR="000E776A">
        <w:rPr>
          <w:lang w:val="en-GB"/>
        </w:rPr>
        <w:instrText xml:space="preserve"> REF _Ref352745750 \h </w:instrText>
      </w:r>
      <w:r w:rsidR="000E776A">
        <w:rPr>
          <w:lang w:val="en-GB"/>
        </w:rPr>
      </w:r>
      <w:r w:rsidR="000E776A">
        <w:rPr>
          <w:lang w:val="en-GB"/>
        </w:rPr>
        <w:fldChar w:fldCharType="separate"/>
      </w:r>
      <w:r w:rsidR="00E23AA3">
        <w:t xml:space="preserve">Figure </w:t>
      </w:r>
      <w:r w:rsidR="00E23AA3">
        <w:rPr>
          <w:noProof/>
        </w:rPr>
        <w:t>13</w:t>
      </w:r>
      <w:r w:rsidR="000E776A">
        <w:rPr>
          <w:lang w:val="en-GB"/>
        </w:rPr>
        <w:fldChar w:fldCharType="end"/>
      </w:r>
      <w:r w:rsidR="00E06ECF">
        <w:rPr>
          <w:lang w:val="en-GB"/>
        </w:rPr>
        <w:t xml:space="preserve"> (</w:t>
      </w:r>
      <w:r w:rsidR="00206EBB">
        <w:rPr>
          <w:lang w:val="en-GB"/>
        </w:rPr>
        <w:t>middle</w:t>
      </w:r>
      <w:r>
        <w:rPr>
          <w:lang w:val="en-GB"/>
        </w:rPr>
        <w:t xml:space="preserve"> panel</w:t>
      </w:r>
      <w:r w:rsidR="00E06ECF">
        <w:rPr>
          <w:lang w:val="en-GB"/>
        </w:rPr>
        <w:t>)</w:t>
      </w:r>
      <w:r>
        <w:rPr>
          <w:lang w:val="en-GB"/>
        </w:rPr>
        <w:t xml:space="preserve">.   </w:t>
      </w:r>
      <w:r w:rsidRPr="00D67A38">
        <w:t xml:space="preserve">The 1988 and 1989 standardized catch rates are not shown as the fishing protocols were significantly different </w:t>
      </w:r>
      <w:proofErr w:type="gramStart"/>
      <w:r w:rsidR="00E06ECF">
        <w:t xml:space="preserve">from </w:t>
      </w:r>
      <w:r w:rsidRPr="00D67A38">
        <w:t xml:space="preserve"> subsequent</w:t>
      </w:r>
      <w:proofErr w:type="gramEnd"/>
      <w:r w:rsidRPr="00D67A38">
        <w:t xml:space="preserve"> surveys (Wyeth and Kronlund 2003).  </w:t>
      </w:r>
      <w:r w:rsidR="000E776A">
        <w:rPr>
          <w:lang w:val="en-GB"/>
        </w:rPr>
        <w:fldChar w:fldCharType="begin"/>
      </w:r>
      <w:r w:rsidR="000E776A">
        <w:rPr>
          <w:lang w:val="en-GB"/>
        </w:rPr>
        <w:instrText xml:space="preserve"> REF _Ref352745750 \h </w:instrText>
      </w:r>
      <w:r w:rsidR="000E776A">
        <w:rPr>
          <w:lang w:val="en-GB"/>
        </w:rPr>
      </w:r>
      <w:r w:rsidR="000E776A">
        <w:rPr>
          <w:lang w:val="en-GB"/>
        </w:rPr>
        <w:fldChar w:fldCharType="separate"/>
      </w:r>
      <w:r w:rsidR="00E23AA3">
        <w:t xml:space="preserve">Figure </w:t>
      </w:r>
      <w:r w:rsidR="00E23AA3">
        <w:rPr>
          <w:noProof/>
        </w:rPr>
        <w:t>13</w:t>
      </w:r>
      <w:r w:rsidR="000E776A">
        <w:rPr>
          <w:lang w:val="en-GB"/>
        </w:rPr>
        <w:fldChar w:fldCharType="end"/>
      </w:r>
      <w:r w:rsidR="00E06ECF">
        <w:rPr>
          <w:lang w:val="en-GB"/>
        </w:rPr>
        <w:t xml:space="preserve"> (</w:t>
      </w:r>
      <w:r w:rsidR="00B700D6">
        <w:rPr>
          <w:lang w:val="en-GB"/>
        </w:rPr>
        <w:t>middle</w:t>
      </w:r>
      <w:r>
        <w:rPr>
          <w:lang w:val="en-GB"/>
        </w:rPr>
        <w:t xml:space="preserve"> panel</w:t>
      </w:r>
      <w:r w:rsidR="00E06ECF">
        <w:rPr>
          <w:lang w:val="en-GB"/>
        </w:rPr>
        <w:t>)</w:t>
      </w:r>
      <w:r w:rsidRPr="00D67A38">
        <w:t xml:space="preserve"> </w:t>
      </w:r>
      <w:r>
        <w:t>shows that t</w:t>
      </w:r>
      <w:r w:rsidRPr="00D67A38">
        <w:t>he mean</w:t>
      </w:r>
      <w:r w:rsidRPr="00D67A38">
        <w:rPr>
          <w:lang w:val="en-GB"/>
        </w:rPr>
        <w:t xml:space="preserve"> catch rates remained high (~8 to 12 fish per trap) from 1990 through 1993 at offshore indexing localities. Then, low catch rates were exhibited from 1994 to 2002 (~1 to 5 fish per trap), with the year 2001 yielding the lowest mean catch rate.  In 2003 and 2004, the mean catch rates rose again (~8 and 7 fish per trap, respectively) which were similar those values seen in the early 1990’s.  The years 2005 </w:t>
      </w:r>
      <w:r>
        <w:rPr>
          <w:lang w:val="en-GB"/>
        </w:rPr>
        <w:t>through 2010</w:t>
      </w:r>
      <w:r w:rsidRPr="00D67A38">
        <w:rPr>
          <w:lang w:val="en-GB"/>
        </w:rPr>
        <w:t xml:space="preserve"> show consistently low catch rates (~2 to 6 fish per trap) which were similar to those in the nine year stretch (1994 to 2002).</w:t>
      </w:r>
    </w:p>
    <w:p w:rsidR="00BC1945" w:rsidRPr="00D67A38" w:rsidRDefault="00BC1945" w:rsidP="00BC1945"/>
    <w:p w:rsidR="00BC1945" w:rsidRPr="00D67A38" w:rsidRDefault="000E776A" w:rsidP="00BC1945">
      <w:r>
        <w:rPr>
          <w:lang w:val="en-GB"/>
        </w:rPr>
        <w:fldChar w:fldCharType="begin"/>
      </w:r>
      <w:r>
        <w:rPr>
          <w:lang w:val="en-GB"/>
        </w:rPr>
        <w:instrText xml:space="preserve"> REF _Ref352745750 \h </w:instrText>
      </w:r>
      <w:r>
        <w:rPr>
          <w:lang w:val="en-GB"/>
        </w:rPr>
      </w:r>
      <w:r>
        <w:rPr>
          <w:lang w:val="en-GB"/>
        </w:rPr>
        <w:fldChar w:fldCharType="separate"/>
      </w:r>
      <w:r w:rsidR="00E23AA3">
        <w:t xml:space="preserve">Figure </w:t>
      </w:r>
      <w:r w:rsidR="00E23AA3">
        <w:rPr>
          <w:noProof/>
        </w:rPr>
        <w:t>13</w:t>
      </w:r>
      <w:r>
        <w:rPr>
          <w:lang w:val="en-GB"/>
        </w:rPr>
        <w:fldChar w:fldCharType="end"/>
      </w:r>
      <w:r w:rsidR="00BC1945" w:rsidRPr="00D67A38">
        <w:rPr>
          <w:lang w:val="en-GB"/>
        </w:rPr>
        <w:t xml:space="preserve"> </w:t>
      </w:r>
      <w:r w:rsidR="00E06ECF">
        <w:rPr>
          <w:lang w:val="en-GB"/>
        </w:rPr>
        <w:t>(</w:t>
      </w:r>
      <w:r w:rsidR="00BC1945" w:rsidRPr="00D67A38">
        <w:t>bottom panel</w:t>
      </w:r>
      <w:r w:rsidR="00E06ECF">
        <w:t>)</w:t>
      </w:r>
      <w:r w:rsidR="00BC1945">
        <w:t xml:space="preserve"> shows that historically, tagging sets in both offshore indexing and tagging localities occurred from 1995 through to 2007.  I</w:t>
      </w:r>
      <w:r w:rsidR="00BC1945" w:rsidRPr="00D67A38">
        <w:t xml:space="preserve">n </w:t>
      </w:r>
      <w:r w:rsidR="00BC1945">
        <w:t xml:space="preserve">those </w:t>
      </w:r>
      <w:r w:rsidR="00BC1945" w:rsidRPr="00D67A38">
        <w:t>years when both standardized sets and Type 1 tagging sets were conducted at offshore localities, the catch rates for tagging sets were greater (compare</w:t>
      </w:r>
      <w:r w:rsidR="00B700D6">
        <w:t xml:space="preserve"> </w:t>
      </w:r>
      <w:r w:rsidR="005352B1">
        <w:fldChar w:fldCharType="begin"/>
      </w:r>
      <w:r w:rsidR="005352B1">
        <w:instrText xml:space="preserve"> REF _Ref354339435 \h </w:instrText>
      </w:r>
      <w:r w:rsidR="005352B1">
        <w:fldChar w:fldCharType="separate"/>
      </w:r>
      <w:r w:rsidR="00E23AA3">
        <w:t xml:space="preserve">Figure </w:t>
      </w:r>
      <w:r w:rsidR="00E23AA3">
        <w:rPr>
          <w:noProof/>
        </w:rPr>
        <w:t>12</w:t>
      </w:r>
      <w:r w:rsidR="005352B1">
        <w:fldChar w:fldCharType="end"/>
      </w:r>
      <w:r w:rsidR="00BC1945" w:rsidRPr="00D67A38">
        <w:rPr>
          <w:lang w:val="en-GB"/>
        </w:rPr>
        <w:t xml:space="preserve">, </w:t>
      </w:r>
      <w:r w:rsidR="00A329F4">
        <w:rPr>
          <w:lang w:val="en-GB"/>
        </w:rPr>
        <w:t>middle</w:t>
      </w:r>
      <w:r w:rsidR="00BC1945" w:rsidRPr="00D67A38">
        <w:rPr>
          <w:lang w:val="en-GB"/>
        </w:rPr>
        <w:t xml:space="preserve"> panel to </w:t>
      </w:r>
      <w:r w:rsidR="00BC1945" w:rsidRPr="00D67A38">
        <w:t>bottom panel). This may be due to the target depths and locations of the traditional tagging sets but it may also be due to the addition of Pacific hake to the bait load which is reported by commercial fishers to increase trap efficiency</w:t>
      </w:r>
      <w:r w:rsidR="00A764F1">
        <w:t xml:space="preserve">.  </w:t>
      </w:r>
      <w:r w:rsidR="005352B1">
        <w:fldChar w:fldCharType="begin"/>
      </w:r>
      <w:r w:rsidR="005352B1">
        <w:instrText xml:space="preserve"> REF _Ref354339435 \h </w:instrText>
      </w:r>
      <w:r w:rsidR="005352B1">
        <w:fldChar w:fldCharType="separate"/>
      </w:r>
      <w:r w:rsidR="00E23AA3">
        <w:t xml:space="preserve">Figure </w:t>
      </w:r>
      <w:r w:rsidR="00E23AA3">
        <w:rPr>
          <w:noProof/>
        </w:rPr>
        <w:t>12</w:t>
      </w:r>
      <w:r w:rsidR="005352B1">
        <w:fldChar w:fldCharType="end"/>
      </w:r>
      <w:r w:rsidR="005352B1">
        <w:t xml:space="preserve"> </w:t>
      </w:r>
      <w:r w:rsidR="005352B1">
        <w:rPr>
          <w:lang w:val="en-GB"/>
        </w:rPr>
        <w:t xml:space="preserve"> </w:t>
      </w:r>
      <w:r w:rsidR="005726CE">
        <w:rPr>
          <w:lang w:val="en-GB"/>
        </w:rPr>
        <w:t>(</w:t>
      </w:r>
      <w:r w:rsidR="00BC1945" w:rsidRPr="00D67A38">
        <w:t>bottom panel</w:t>
      </w:r>
      <w:r w:rsidR="005726CE">
        <w:t>)</w:t>
      </w:r>
      <w:r w:rsidR="00BC1945" w:rsidRPr="00D67A38">
        <w:t xml:space="preserve"> show</w:t>
      </w:r>
      <w:r w:rsidR="00BC1945">
        <w:t>s</w:t>
      </w:r>
      <w:r w:rsidR="00BC1945" w:rsidRPr="00D67A38">
        <w:t xml:space="preserve"> that </w:t>
      </w:r>
      <w:r w:rsidR="00BC1945">
        <w:t xml:space="preserve">the </w:t>
      </w:r>
      <w:r w:rsidR="00BC1945" w:rsidRPr="00D67A38">
        <w:t xml:space="preserve">catch rates from 1995 through 2002 remained fairly consistent (~6 to 10 fish per trap).  In 2003, the catch rate almost doubled (~18 fish per trap).  Then, during the period 2004 through 2007, catch rates </w:t>
      </w:r>
      <w:r w:rsidR="005726CE">
        <w:t>were</w:t>
      </w:r>
      <w:r w:rsidR="005726CE" w:rsidRPr="00D67A38">
        <w:t xml:space="preserve"> </w:t>
      </w:r>
      <w:r w:rsidR="00BC1945" w:rsidRPr="00D67A38">
        <w:t xml:space="preserve">consistent again (~14 to 15 fish per trap).  </w:t>
      </w:r>
    </w:p>
    <w:p w:rsidR="0002795F" w:rsidRPr="00D67A38" w:rsidRDefault="0002795F" w:rsidP="005B189D">
      <w:pPr>
        <w:pStyle w:val="ListBullet"/>
        <w:rPr>
          <w:color w:val="auto"/>
        </w:rPr>
      </w:pPr>
    </w:p>
    <w:p w:rsidR="008C622F" w:rsidRDefault="00236371" w:rsidP="008C622F">
      <w:pPr>
        <w:pStyle w:val="myheading2"/>
        <w:numPr>
          <w:ilvl w:val="1"/>
          <w:numId w:val="3"/>
        </w:numPr>
        <w:rPr>
          <w:caps w:val="0"/>
        </w:rPr>
      </w:pPr>
      <w:bookmarkStart w:id="70" w:name="_Toc370203180"/>
      <w:r w:rsidRPr="00D301D2">
        <w:rPr>
          <w:caps w:val="0"/>
        </w:rPr>
        <w:t>CATCH COMPOSITION</w:t>
      </w:r>
      <w:bookmarkEnd w:id="70"/>
    </w:p>
    <w:p w:rsidR="0005074B" w:rsidRPr="00D301D2" w:rsidRDefault="0005074B" w:rsidP="0005074B">
      <w:pPr>
        <w:rPr>
          <w:lang w:val="en-GB"/>
        </w:rPr>
      </w:pPr>
      <w:r w:rsidRPr="00D301D2">
        <w:t xml:space="preserve">Sixty-four </w:t>
      </w:r>
      <w:r w:rsidRPr="00D301D2">
        <w:rPr>
          <w:lang w:val="en-GB"/>
        </w:rPr>
        <w:t>taxonomic groups were represented in the catches</w:t>
      </w:r>
      <w:r w:rsidRPr="00D301D2">
        <w:t xml:space="preserve"> during the </w:t>
      </w:r>
      <w:proofErr w:type="spellStart"/>
      <w:r w:rsidRPr="00D301D2">
        <w:t>StRS</w:t>
      </w:r>
      <w:proofErr w:type="spellEnd"/>
      <w:r w:rsidRPr="00D301D2">
        <w:t xml:space="preserve"> design (Type 3 tagging) sets in 2012 (</w:t>
      </w:r>
      <w:r w:rsidRPr="00D301D2">
        <w:fldChar w:fldCharType="begin"/>
      </w:r>
      <w:r w:rsidRPr="00D301D2">
        <w:instrText xml:space="preserve"> REF _Ref352609201 \h </w:instrText>
      </w:r>
      <w:r w:rsidRPr="00D301D2">
        <w:fldChar w:fldCharType="separate"/>
      </w:r>
      <w:r w:rsidR="00E23AA3">
        <w:t xml:space="preserve">Table </w:t>
      </w:r>
      <w:r w:rsidR="00E23AA3">
        <w:rPr>
          <w:noProof/>
        </w:rPr>
        <w:t>8</w:t>
      </w:r>
      <w:r w:rsidRPr="00D301D2">
        <w:fldChar w:fldCharType="end"/>
      </w:r>
      <w:r w:rsidRPr="00D301D2">
        <w:t xml:space="preserve">).  These included thirteen </w:t>
      </w:r>
      <w:proofErr w:type="spellStart"/>
      <w:r w:rsidRPr="00D301D2">
        <w:t>roundfish</w:t>
      </w:r>
      <w:proofErr w:type="spellEnd"/>
      <w:r w:rsidRPr="00D301D2">
        <w:t xml:space="preserve"> species, eleven rockfish species, four flatfish species and thirty-six invertebrate species.  </w:t>
      </w:r>
      <w:r w:rsidRPr="00D301D2">
        <w:rPr>
          <w:lang w:val="en-GB"/>
        </w:rPr>
        <w:t xml:space="preserve">The most common species captured, in order of total weights, other than </w:t>
      </w:r>
      <w:r w:rsidR="006F733D">
        <w:rPr>
          <w:lang w:val="en-GB"/>
        </w:rPr>
        <w:t>Sablefish</w:t>
      </w:r>
      <w:r w:rsidR="00E65054">
        <w:rPr>
          <w:lang w:val="en-GB"/>
        </w:rPr>
        <w:t xml:space="preserve"> were Pacific H</w:t>
      </w:r>
      <w:r w:rsidRPr="00D301D2">
        <w:rPr>
          <w:lang w:val="en-GB"/>
        </w:rPr>
        <w:t>alibut (</w:t>
      </w:r>
      <w:proofErr w:type="spellStart"/>
      <w:r w:rsidRPr="00D301D2">
        <w:rPr>
          <w:i/>
          <w:lang w:val="en-GB"/>
        </w:rPr>
        <w:t>Hippoglossus</w:t>
      </w:r>
      <w:proofErr w:type="spellEnd"/>
      <w:r w:rsidRPr="00D301D2">
        <w:rPr>
          <w:i/>
          <w:lang w:val="en-GB"/>
        </w:rPr>
        <w:t xml:space="preserve"> </w:t>
      </w:r>
      <w:proofErr w:type="spellStart"/>
      <w:r w:rsidRPr="00D301D2">
        <w:rPr>
          <w:i/>
          <w:lang w:val="en-GB"/>
        </w:rPr>
        <w:t>stenolepis</w:t>
      </w:r>
      <w:proofErr w:type="spellEnd"/>
      <w:r w:rsidRPr="00D301D2">
        <w:rPr>
          <w:i/>
          <w:lang w:val="en-GB"/>
        </w:rPr>
        <w:t>),</w:t>
      </w:r>
      <w:r w:rsidR="00E65054">
        <w:rPr>
          <w:lang w:val="en-GB"/>
        </w:rPr>
        <w:t xml:space="preserve"> Spiny D</w:t>
      </w:r>
      <w:r w:rsidRPr="00D301D2">
        <w:rPr>
          <w:lang w:val="en-GB"/>
        </w:rPr>
        <w:t>ogfish (</w:t>
      </w:r>
      <w:proofErr w:type="spellStart"/>
      <w:r w:rsidRPr="00D301D2">
        <w:rPr>
          <w:i/>
          <w:lang w:val="en-GB"/>
        </w:rPr>
        <w:t>Squalus</w:t>
      </w:r>
      <w:proofErr w:type="spellEnd"/>
      <w:r w:rsidRPr="00D301D2">
        <w:rPr>
          <w:i/>
          <w:lang w:val="en-GB"/>
        </w:rPr>
        <w:t xml:space="preserve"> </w:t>
      </w:r>
      <w:proofErr w:type="spellStart"/>
      <w:r w:rsidRPr="00D301D2">
        <w:rPr>
          <w:i/>
          <w:lang w:val="en-GB"/>
        </w:rPr>
        <w:t>acanthias</w:t>
      </w:r>
      <w:proofErr w:type="spellEnd"/>
      <w:r w:rsidRPr="00D301D2">
        <w:rPr>
          <w:lang w:val="en-GB"/>
        </w:rPr>
        <w:t xml:space="preserve">), </w:t>
      </w:r>
      <w:proofErr w:type="spellStart"/>
      <w:r w:rsidR="00E65054">
        <w:rPr>
          <w:lang w:val="en-GB"/>
        </w:rPr>
        <w:t>Arrowtooth</w:t>
      </w:r>
      <w:proofErr w:type="spellEnd"/>
      <w:r w:rsidR="00E65054">
        <w:rPr>
          <w:lang w:val="en-GB"/>
        </w:rPr>
        <w:t xml:space="preserve"> F</w:t>
      </w:r>
      <w:r w:rsidRPr="00D301D2">
        <w:rPr>
          <w:lang w:val="en-GB"/>
        </w:rPr>
        <w:t>lounder (</w:t>
      </w:r>
      <w:proofErr w:type="spellStart"/>
      <w:r w:rsidRPr="00D301D2">
        <w:rPr>
          <w:i/>
          <w:lang w:val="en-GB"/>
        </w:rPr>
        <w:t>Atheresthes</w:t>
      </w:r>
      <w:proofErr w:type="spellEnd"/>
      <w:r w:rsidRPr="00D301D2">
        <w:rPr>
          <w:i/>
          <w:lang w:val="en-GB"/>
        </w:rPr>
        <w:t xml:space="preserve"> </w:t>
      </w:r>
      <w:proofErr w:type="spellStart"/>
      <w:r w:rsidRPr="00D301D2">
        <w:rPr>
          <w:i/>
          <w:lang w:val="en-GB"/>
        </w:rPr>
        <w:t>stomias</w:t>
      </w:r>
      <w:proofErr w:type="spellEnd"/>
      <w:r w:rsidRPr="00D301D2">
        <w:rPr>
          <w:lang w:val="en-GB"/>
        </w:rPr>
        <w:t xml:space="preserve">), </w:t>
      </w:r>
      <w:proofErr w:type="spellStart"/>
      <w:r w:rsidR="00E65054">
        <w:rPr>
          <w:lang w:val="en-GB"/>
        </w:rPr>
        <w:t>R</w:t>
      </w:r>
      <w:r w:rsidRPr="00D301D2">
        <w:rPr>
          <w:lang w:val="en-GB"/>
        </w:rPr>
        <w:t>ougheye</w:t>
      </w:r>
      <w:proofErr w:type="spellEnd"/>
      <w:r w:rsidRPr="00D301D2">
        <w:rPr>
          <w:lang w:val="en-GB"/>
        </w:rPr>
        <w:t xml:space="preserve"> </w:t>
      </w:r>
      <w:r w:rsidR="00E65054">
        <w:rPr>
          <w:lang w:val="en-GB"/>
        </w:rPr>
        <w:t>R</w:t>
      </w:r>
      <w:r w:rsidRPr="00D301D2">
        <w:rPr>
          <w:lang w:val="en-GB"/>
        </w:rPr>
        <w:t>ockfish (</w:t>
      </w:r>
      <w:proofErr w:type="spellStart"/>
      <w:r w:rsidRPr="00D301D2">
        <w:rPr>
          <w:i/>
          <w:lang w:val="en-GB"/>
        </w:rPr>
        <w:t>Sebastes</w:t>
      </w:r>
      <w:proofErr w:type="spellEnd"/>
      <w:r w:rsidRPr="00D301D2">
        <w:rPr>
          <w:i/>
          <w:lang w:val="en-GB"/>
        </w:rPr>
        <w:t xml:space="preserve"> </w:t>
      </w:r>
      <w:proofErr w:type="spellStart"/>
      <w:r w:rsidRPr="00D301D2">
        <w:rPr>
          <w:i/>
          <w:lang w:val="en-GB"/>
        </w:rPr>
        <w:t>aleutianus</w:t>
      </w:r>
      <w:proofErr w:type="spellEnd"/>
      <w:r w:rsidRPr="00D301D2">
        <w:rPr>
          <w:lang w:val="en-GB"/>
        </w:rPr>
        <w:t xml:space="preserve">) and </w:t>
      </w:r>
      <w:r w:rsidR="00E65054">
        <w:rPr>
          <w:lang w:val="en-GB"/>
        </w:rPr>
        <w:t>P</w:t>
      </w:r>
      <w:r w:rsidRPr="00D301D2">
        <w:rPr>
          <w:lang w:val="en-GB"/>
        </w:rPr>
        <w:t xml:space="preserve">ectoral </w:t>
      </w:r>
      <w:r w:rsidR="00E65054">
        <w:rPr>
          <w:lang w:val="en-GB"/>
        </w:rPr>
        <w:t>R</w:t>
      </w:r>
      <w:r w:rsidRPr="00D301D2">
        <w:rPr>
          <w:lang w:val="en-GB"/>
        </w:rPr>
        <w:t>attail (</w:t>
      </w:r>
      <w:proofErr w:type="spellStart"/>
      <w:r w:rsidRPr="00D301D2">
        <w:rPr>
          <w:i/>
          <w:lang w:val="en-GB"/>
        </w:rPr>
        <w:t>Albatrossia</w:t>
      </w:r>
      <w:proofErr w:type="spellEnd"/>
      <w:r w:rsidRPr="00D301D2">
        <w:rPr>
          <w:i/>
          <w:lang w:val="en-GB"/>
        </w:rPr>
        <w:t xml:space="preserve"> </w:t>
      </w:r>
      <w:proofErr w:type="spellStart"/>
      <w:r w:rsidRPr="00D301D2">
        <w:rPr>
          <w:i/>
          <w:lang w:val="en-GB"/>
        </w:rPr>
        <w:t>pectoralis</w:t>
      </w:r>
      <w:proofErr w:type="spellEnd"/>
      <w:r w:rsidRPr="00D301D2">
        <w:rPr>
          <w:lang w:val="en-GB"/>
        </w:rPr>
        <w:t xml:space="preserve">). All </w:t>
      </w:r>
      <w:r w:rsidR="0079033B" w:rsidRPr="00D301D2">
        <w:t>other</w:t>
      </w:r>
      <w:r w:rsidRPr="00D301D2">
        <w:t xml:space="preserve"> species are listed in </w:t>
      </w:r>
      <w:r w:rsidRPr="00D301D2">
        <w:fldChar w:fldCharType="begin"/>
      </w:r>
      <w:r w:rsidRPr="00D301D2">
        <w:instrText xml:space="preserve"> REF _Ref352609201 \h </w:instrText>
      </w:r>
      <w:r w:rsidRPr="00D301D2">
        <w:fldChar w:fldCharType="separate"/>
      </w:r>
      <w:r w:rsidR="00E23AA3">
        <w:t xml:space="preserve">Table </w:t>
      </w:r>
      <w:r w:rsidR="00E23AA3">
        <w:rPr>
          <w:noProof/>
        </w:rPr>
        <w:t>8</w:t>
      </w:r>
      <w:r w:rsidRPr="00D301D2">
        <w:fldChar w:fldCharType="end"/>
      </w:r>
      <w:r w:rsidRPr="00D301D2">
        <w:t xml:space="preserve"> </w:t>
      </w:r>
      <w:r w:rsidRPr="00D301D2">
        <w:rPr>
          <w:lang w:val="en-GB"/>
        </w:rPr>
        <w:t xml:space="preserve">and </w:t>
      </w:r>
      <w:r w:rsidRPr="00D301D2">
        <w:t>account</w:t>
      </w:r>
      <w:r w:rsidR="006452AB">
        <w:t>ed</w:t>
      </w:r>
      <w:r w:rsidRPr="00D301D2">
        <w:t xml:space="preserve"> for a smaller percentage of the total catch.</w:t>
      </w:r>
    </w:p>
    <w:p w:rsidR="0005074B" w:rsidRPr="0005074B" w:rsidRDefault="0005074B" w:rsidP="0005074B">
      <w:pPr>
        <w:rPr>
          <w:lang w:val="en-GB"/>
        </w:rPr>
      </w:pPr>
    </w:p>
    <w:p w:rsidR="008C622F" w:rsidRPr="00D301D2" w:rsidRDefault="007F0AD0" w:rsidP="008C622F">
      <w:r w:rsidRPr="00D301D2">
        <w:t>Twenty-nine</w:t>
      </w:r>
      <w:r w:rsidR="008C622F" w:rsidRPr="00D301D2">
        <w:t xml:space="preserve"> taxonomic groups were represented in the catches from traditional standardized sets conducted at mainland inlet localities in 201</w:t>
      </w:r>
      <w:r w:rsidRPr="00D301D2">
        <w:t>2</w:t>
      </w:r>
      <w:r w:rsidR="00306E71" w:rsidRPr="00D301D2">
        <w:t xml:space="preserve"> (</w:t>
      </w:r>
      <w:r w:rsidR="00834E4E" w:rsidRPr="00D301D2">
        <w:fldChar w:fldCharType="begin"/>
      </w:r>
      <w:r w:rsidR="00834E4E" w:rsidRPr="00D301D2">
        <w:instrText xml:space="preserve"> REF _Ref352603666 \h </w:instrText>
      </w:r>
      <w:r w:rsidR="00834E4E" w:rsidRPr="00D301D2">
        <w:fldChar w:fldCharType="separate"/>
      </w:r>
      <w:r w:rsidR="00E23AA3">
        <w:t xml:space="preserve">Table </w:t>
      </w:r>
      <w:r w:rsidR="00E23AA3">
        <w:rPr>
          <w:noProof/>
        </w:rPr>
        <w:t>9</w:t>
      </w:r>
      <w:r w:rsidR="00834E4E" w:rsidRPr="00D301D2">
        <w:fldChar w:fldCharType="end"/>
      </w:r>
      <w:r w:rsidR="00834E4E" w:rsidRPr="00D301D2">
        <w:t>).</w:t>
      </w:r>
      <w:r w:rsidR="008C622F" w:rsidRPr="00D301D2">
        <w:t xml:space="preserve"> </w:t>
      </w:r>
      <w:r w:rsidR="0057698F" w:rsidRPr="00D301D2">
        <w:t xml:space="preserve"> These included five </w:t>
      </w:r>
      <w:proofErr w:type="spellStart"/>
      <w:r w:rsidR="0057698F" w:rsidRPr="00D301D2">
        <w:t>roundfish</w:t>
      </w:r>
      <w:proofErr w:type="spellEnd"/>
      <w:r w:rsidR="0057698F" w:rsidRPr="00D301D2">
        <w:t xml:space="preserve"> species, </w:t>
      </w:r>
      <w:r w:rsidR="00D30B45" w:rsidRPr="00D301D2">
        <w:t xml:space="preserve">five rockfish species, three flatfish species and sixteen invertebrate species.  </w:t>
      </w:r>
      <w:r w:rsidR="008C622F" w:rsidRPr="00D301D2">
        <w:t xml:space="preserve">Other than </w:t>
      </w:r>
      <w:r w:rsidR="006F733D">
        <w:t>Sablefish</w:t>
      </w:r>
      <w:r w:rsidR="008C622F" w:rsidRPr="00D301D2">
        <w:t xml:space="preserve">, the three most common species in order of total weight captured were Pacific </w:t>
      </w:r>
      <w:r w:rsidR="00E65054">
        <w:t>H</w:t>
      </w:r>
      <w:r w:rsidR="008C622F" w:rsidRPr="00D301D2">
        <w:t>alibut (</w:t>
      </w:r>
      <w:proofErr w:type="spellStart"/>
      <w:r w:rsidR="008C622F" w:rsidRPr="00D301D2">
        <w:rPr>
          <w:i/>
        </w:rPr>
        <w:t>Hippoglossus</w:t>
      </w:r>
      <w:proofErr w:type="spellEnd"/>
      <w:r w:rsidR="008C622F" w:rsidRPr="00D301D2">
        <w:rPr>
          <w:i/>
        </w:rPr>
        <w:t xml:space="preserve"> </w:t>
      </w:r>
      <w:proofErr w:type="spellStart"/>
      <w:r w:rsidR="008C622F" w:rsidRPr="00D301D2">
        <w:rPr>
          <w:i/>
        </w:rPr>
        <w:t>stenolepis</w:t>
      </w:r>
      <w:proofErr w:type="spellEnd"/>
      <w:r w:rsidR="008C622F" w:rsidRPr="00D301D2">
        <w:t xml:space="preserve">), </w:t>
      </w:r>
      <w:r w:rsidR="00E65054">
        <w:rPr>
          <w:lang w:val="en-GB"/>
        </w:rPr>
        <w:t>L</w:t>
      </w:r>
      <w:r w:rsidR="00843813" w:rsidRPr="00D301D2">
        <w:rPr>
          <w:lang w:val="en-GB"/>
        </w:rPr>
        <w:t>ingcod (</w:t>
      </w:r>
      <w:proofErr w:type="spellStart"/>
      <w:r w:rsidR="00843813" w:rsidRPr="00D301D2">
        <w:rPr>
          <w:i/>
          <w:lang w:val="en-GB"/>
        </w:rPr>
        <w:t>Ophiodon</w:t>
      </w:r>
      <w:proofErr w:type="spellEnd"/>
      <w:r w:rsidR="00843813" w:rsidRPr="00D301D2">
        <w:rPr>
          <w:i/>
          <w:lang w:val="en-GB"/>
        </w:rPr>
        <w:t xml:space="preserve"> </w:t>
      </w:r>
      <w:proofErr w:type="spellStart"/>
      <w:r w:rsidR="00843813" w:rsidRPr="00D301D2">
        <w:rPr>
          <w:i/>
          <w:lang w:val="en-GB"/>
        </w:rPr>
        <w:t>elongatus</w:t>
      </w:r>
      <w:proofErr w:type="spellEnd"/>
      <w:r w:rsidR="00843813" w:rsidRPr="00D301D2">
        <w:rPr>
          <w:lang w:val="en-GB"/>
        </w:rPr>
        <w:t>)</w:t>
      </w:r>
      <w:r w:rsidR="008C622F" w:rsidRPr="00D301D2">
        <w:t xml:space="preserve"> and </w:t>
      </w:r>
      <w:r w:rsidR="00E65054">
        <w:t>S</w:t>
      </w:r>
      <w:r w:rsidR="008C622F" w:rsidRPr="00D301D2">
        <w:t xml:space="preserve">piny </w:t>
      </w:r>
      <w:r w:rsidR="00E65054">
        <w:t>D</w:t>
      </w:r>
      <w:r w:rsidR="008C622F" w:rsidRPr="00D301D2">
        <w:t>ogfish (</w:t>
      </w:r>
      <w:proofErr w:type="spellStart"/>
      <w:r w:rsidR="008C622F" w:rsidRPr="00D301D2">
        <w:rPr>
          <w:i/>
        </w:rPr>
        <w:t>Squalus</w:t>
      </w:r>
      <w:proofErr w:type="spellEnd"/>
      <w:r w:rsidR="008C622F" w:rsidRPr="00D301D2">
        <w:rPr>
          <w:i/>
        </w:rPr>
        <w:t xml:space="preserve"> </w:t>
      </w:r>
      <w:proofErr w:type="spellStart"/>
      <w:r w:rsidR="008C622F" w:rsidRPr="00D301D2">
        <w:rPr>
          <w:i/>
        </w:rPr>
        <w:t>acanthias</w:t>
      </w:r>
      <w:proofErr w:type="spellEnd"/>
      <w:r w:rsidR="008C622F" w:rsidRPr="00D301D2">
        <w:t>).   Other species accounted for a minor fraction of the total catch.</w:t>
      </w:r>
    </w:p>
    <w:p w:rsidR="008C622F" w:rsidRPr="00D301D2" w:rsidRDefault="008C622F" w:rsidP="008C622F"/>
    <w:p w:rsidR="008C622F" w:rsidRDefault="008547C6" w:rsidP="008C622F">
      <w:pPr>
        <w:rPr>
          <w:lang w:val="en-GB"/>
        </w:rPr>
      </w:pPr>
      <w:r w:rsidRPr="00D301D2">
        <w:rPr>
          <w:lang w:val="en-GB"/>
        </w:rPr>
        <w:t>Two</w:t>
      </w:r>
      <w:r w:rsidR="008C622F" w:rsidRPr="00D301D2">
        <w:rPr>
          <w:lang w:val="en-GB"/>
        </w:rPr>
        <w:t xml:space="preserve"> taxonomic groups were represented in the catches </w:t>
      </w:r>
      <w:r w:rsidRPr="00D301D2">
        <w:rPr>
          <w:lang w:val="en-GB"/>
        </w:rPr>
        <w:t xml:space="preserve">at the exploratory sites in </w:t>
      </w:r>
      <w:r w:rsidR="00F264D8">
        <w:rPr>
          <w:lang w:val="en-GB"/>
        </w:rPr>
        <w:t xml:space="preserve">2012 </w:t>
      </w:r>
      <w:r w:rsidR="00FA6A4D">
        <w:rPr>
          <w:lang w:val="en-GB"/>
        </w:rPr>
        <w:t>(</w:t>
      </w:r>
      <w:r w:rsidR="00FA6A4D">
        <w:rPr>
          <w:lang w:val="en-GB"/>
        </w:rPr>
        <w:fldChar w:fldCharType="begin"/>
      </w:r>
      <w:r w:rsidR="00FA6A4D">
        <w:rPr>
          <w:lang w:val="en-GB"/>
        </w:rPr>
        <w:instrText xml:space="preserve"> REF _Ref353861406 \h </w:instrText>
      </w:r>
      <w:r w:rsidR="00FA6A4D">
        <w:rPr>
          <w:lang w:val="en-GB"/>
        </w:rPr>
      </w:r>
      <w:r w:rsidR="00FA6A4D">
        <w:rPr>
          <w:lang w:val="en-GB"/>
        </w:rPr>
        <w:fldChar w:fldCharType="separate"/>
      </w:r>
      <w:r w:rsidR="00E23AA3">
        <w:t xml:space="preserve">Table </w:t>
      </w:r>
      <w:r w:rsidR="00E23AA3">
        <w:rPr>
          <w:noProof/>
        </w:rPr>
        <w:t>10</w:t>
      </w:r>
      <w:r w:rsidR="00FA6A4D">
        <w:rPr>
          <w:lang w:val="en-GB"/>
        </w:rPr>
        <w:fldChar w:fldCharType="end"/>
      </w:r>
      <w:r w:rsidR="00FA6A4D">
        <w:rPr>
          <w:lang w:val="en-GB"/>
        </w:rPr>
        <w:t>)</w:t>
      </w:r>
      <w:r w:rsidRPr="00D301D2">
        <w:rPr>
          <w:lang w:val="en-GB"/>
        </w:rPr>
        <w:t>.  Only one</w:t>
      </w:r>
      <w:r w:rsidR="008C622F" w:rsidRPr="00D301D2">
        <w:rPr>
          <w:lang w:val="en-GB"/>
        </w:rPr>
        <w:t xml:space="preserve"> </w:t>
      </w:r>
      <w:r w:rsidR="006F733D">
        <w:rPr>
          <w:lang w:val="en-GB"/>
        </w:rPr>
        <w:t>Sablefish</w:t>
      </w:r>
      <w:r w:rsidR="008C622F" w:rsidRPr="00D301D2">
        <w:rPr>
          <w:lang w:val="en-GB"/>
        </w:rPr>
        <w:t xml:space="preserve"> (</w:t>
      </w:r>
      <w:proofErr w:type="spellStart"/>
      <w:r w:rsidR="008C622F" w:rsidRPr="008518EA">
        <w:rPr>
          <w:i/>
          <w:lang w:val="en-GB"/>
        </w:rPr>
        <w:t>Anoplopoma</w:t>
      </w:r>
      <w:proofErr w:type="spellEnd"/>
      <w:r w:rsidR="008C622F" w:rsidRPr="008518EA">
        <w:rPr>
          <w:i/>
          <w:lang w:val="en-GB"/>
        </w:rPr>
        <w:t xml:space="preserve"> fimbria</w:t>
      </w:r>
      <w:r w:rsidR="008C622F" w:rsidRPr="00D301D2">
        <w:rPr>
          <w:lang w:val="en-GB"/>
        </w:rPr>
        <w:t xml:space="preserve">) </w:t>
      </w:r>
      <w:r w:rsidRPr="00D301D2">
        <w:rPr>
          <w:lang w:val="en-GB"/>
        </w:rPr>
        <w:t xml:space="preserve">and one Pacific </w:t>
      </w:r>
      <w:r w:rsidR="00E65054">
        <w:rPr>
          <w:lang w:val="en-GB"/>
        </w:rPr>
        <w:t>O</w:t>
      </w:r>
      <w:r w:rsidRPr="00D301D2">
        <w:rPr>
          <w:lang w:val="en-GB"/>
        </w:rPr>
        <w:t xml:space="preserve">cean </w:t>
      </w:r>
      <w:r w:rsidR="00E65054">
        <w:rPr>
          <w:lang w:val="en-GB"/>
        </w:rPr>
        <w:t>P</w:t>
      </w:r>
      <w:r w:rsidRPr="00D301D2">
        <w:rPr>
          <w:lang w:val="en-GB"/>
        </w:rPr>
        <w:t>erch (</w:t>
      </w:r>
      <w:proofErr w:type="spellStart"/>
      <w:r w:rsidRPr="00D301D2">
        <w:rPr>
          <w:i/>
          <w:lang w:val="en-GB"/>
        </w:rPr>
        <w:t>Sebastes</w:t>
      </w:r>
      <w:proofErr w:type="spellEnd"/>
      <w:r w:rsidRPr="00D301D2">
        <w:rPr>
          <w:i/>
          <w:lang w:val="en-GB"/>
        </w:rPr>
        <w:t xml:space="preserve"> </w:t>
      </w:r>
      <w:proofErr w:type="spellStart"/>
      <w:r w:rsidRPr="00D301D2">
        <w:rPr>
          <w:i/>
          <w:lang w:val="en-GB"/>
        </w:rPr>
        <w:t>alutus</w:t>
      </w:r>
      <w:proofErr w:type="spellEnd"/>
      <w:r w:rsidRPr="00D301D2">
        <w:rPr>
          <w:lang w:val="en-GB"/>
        </w:rPr>
        <w:t>) were captured.</w:t>
      </w:r>
    </w:p>
    <w:p w:rsidR="00E60E70" w:rsidRPr="00D301D2" w:rsidRDefault="00E60E70" w:rsidP="008C622F">
      <w:pPr>
        <w:rPr>
          <w:lang w:val="en-GB"/>
        </w:rPr>
      </w:pPr>
    </w:p>
    <w:p w:rsidR="004F69D8" w:rsidRDefault="004F69D8" w:rsidP="004F69D8">
      <w:pPr>
        <w:pStyle w:val="myheading2"/>
        <w:rPr>
          <w:caps w:val="0"/>
        </w:rPr>
      </w:pPr>
      <w:bookmarkStart w:id="71" w:name="_Ref352661951"/>
      <w:bookmarkStart w:id="72" w:name="_Ref352760005"/>
      <w:r w:rsidRPr="00D301D2">
        <w:t xml:space="preserve"> </w:t>
      </w:r>
      <w:bookmarkStart w:id="73" w:name="_Toc67971302"/>
      <w:bookmarkStart w:id="74" w:name="_Toc207088464"/>
      <w:bookmarkStart w:id="75" w:name="_Toc370203181"/>
      <w:r w:rsidR="00236371" w:rsidRPr="00D301D2">
        <w:rPr>
          <w:caps w:val="0"/>
        </w:rPr>
        <w:t>SABLEFISH SAMPLING AND TAGGING</w:t>
      </w:r>
      <w:bookmarkEnd w:id="73"/>
      <w:bookmarkEnd w:id="74"/>
      <w:bookmarkEnd w:id="75"/>
    </w:p>
    <w:p w:rsidR="00173B10" w:rsidRDefault="00173B10" w:rsidP="00173B10">
      <w:r w:rsidRPr="00D301D2">
        <w:t xml:space="preserve">During the 2012 random design survey, a total of 16,845 </w:t>
      </w:r>
      <w:r w:rsidR="006F733D">
        <w:t>Sablefish</w:t>
      </w:r>
      <w:r w:rsidRPr="00D301D2">
        <w:t xml:space="preserve"> were </w:t>
      </w:r>
      <w:r w:rsidR="00607721">
        <w:t>caught</w:t>
      </w:r>
      <w:r w:rsidRPr="00D301D2">
        <w:t xml:space="preserve">.   Of that total, 5,752 were tagged and released, </w:t>
      </w:r>
      <w:r w:rsidR="00BC430F">
        <w:t xml:space="preserve">and </w:t>
      </w:r>
      <w:r w:rsidRPr="00D301D2">
        <w:t>4,</w:t>
      </w:r>
      <w:r w:rsidR="002906FE">
        <w:t>699</w:t>
      </w:r>
      <w:r w:rsidRPr="00D301D2">
        <w:t xml:space="preserve"> were retained for biological sampling, </w:t>
      </w:r>
      <w:proofErr w:type="gramStart"/>
      <w:r w:rsidR="00607721">
        <w:t>Of</w:t>
      </w:r>
      <w:proofErr w:type="gramEnd"/>
      <w:r w:rsidR="00607721">
        <w:t xml:space="preserve"> the tagged fish, </w:t>
      </w:r>
      <w:r w:rsidRPr="00D301D2">
        <w:t xml:space="preserve">49 were previously tagged fish </w:t>
      </w:r>
      <w:r w:rsidR="00607721">
        <w:t xml:space="preserve">that were </w:t>
      </w:r>
      <w:r w:rsidRPr="00D301D2">
        <w:t xml:space="preserve">re-released with a new tag and one was a previously tagged fish </w:t>
      </w:r>
      <w:r w:rsidR="00BC430F">
        <w:t xml:space="preserve">that </w:t>
      </w:r>
      <w:r w:rsidRPr="00D301D2">
        <w:t>was retained for sampling</w:t>
      </w:r>
      <w:r>
        <w:t xml:space="preserve"> (</w:t>
      </w:r>
      <w:r>
        <w:fldChar w:fldCharType="begin"/>
      </w:r>
      <w:r>
        <w:instrText xml:space="preserve"> REF _Ref352760880 \h </w:instrText>
      </w:r>
      <w:r>
        <w:fldChar w:fldCharType="separate"/>
      </w:r>
      <w:r w:rsidR="00E23AA3">
        <w:t xml:space="preserve">Table </w:t>
      </w:r>
      <w:r w:rsidR="00E23AA3">
        <w:rPr>
          <w:noProof/>
        </w:rPr>
        <w:t>11</w:t>
      </w:r>
      <w:r>
        <w:fldChar w:fldCharType="end"/>
      </w:r>
      <w:r>
        <w:t>)</w:t>
      </w:r>
      <w:r w:rsidRPr="00D301D2">
        <w:t>.</w:t>
      </w:r>
    </w:p>
    <w:p w:rsidR="00173B10" w:rsidRDefault="00173B10" w:rsidP="00173B10"/>
    <w:p w:rsidR="004F69D8" w:rsidRPr="00D301D2" w:rsidRDefault="004F69D8" w:rsidP="00BC3140">
      <w:pPr>
        <w:ind w:firstLine="0"/>
      </w:pPr>
      <w:r w:rsidRPr="00D301D2">
        <w:t xml:space="preserve">Out of the 6,214 </w:t>
      </w:r>
      <w:r w:rsidR="006F733D">
        <w:t>Sablefish</w:t>
      </w:r>
      <w:r w:rsidRPr="00D301D2">
        <w:t xml:space="preserve"> captured during the 2012 traditional survey (</w:t>
      </w:r>
      <w:r w:rsidR="00BC430F" w:rsidRPr="00D301D2">
        <w:t>includ</w:t>
      </w:r>
      <w:r w:rsidR="00BC430F">
        <w:t>ing</w:t>
      </w:r>
      <w:r w:rsidR="00BC430F" w:rsidRPr="00D301D2">
        <w:t xml:space="preserve"> </w:t>
      </w:r>
      <w:r w:rsidRPr="00D301D2">
        <w:t>only inlet standardized sets), 2,822 were tagged, 983</w:t>
      </w:r>
      <w:r>
        <w:t xml:space="preserve"> </w:t>
      </w:r>
      <w:r w:rsidRPr="00D301D2">
        <w:t>were used for biological sampling</w:t>
      </w:r>
      <w:r w:rsidR="00BC430F">
        <w:t>,</w:t>
      </w:r>
      <w:r w:rsidRPr="00D301D2">
        <w:t xml:space="preserve"> and 102 were previously tagged fish re-released with a new tag (</w:t>
      </w:r>
      <w:r w:rsidRPr="00D301D2">
        <w:fldChar w:fldCharType="begin"/>
      </w:r>
      <w:r w:rsidRPr="00D301D2">
        <w:instrText xml:space="preserve"> REF _Ref352677058 \h </w:instrText>
      </w:r>
      <w:r w:rsidRPr="00D301D2">
        <w:fldChar w:fldCharType="separate"/>
      </w:r>
      <w:r w:rsidR="00E23AA3">
        <w:t xml:space="preserve">Table </w:t>
      </w:r>
      <w:r w:rsidR="00E23AA3">
        <w:rPr>
          <w:noProof/>
        </w:rPr>
        <w:t>12</w:t>
      </w:r>
      <w:r w:rsidRPr="00D301D2">
        <w:fldChar w:fldCharType="end"/>
      </w:r>
      <w:r w:rsidRPr="00D301D2">
        <w:t>).</w:t>
      </w:r>
      <w:r w:rsidR="00C579D7">
        <w:t xml:space="preserve">  </w:t>
      </w:r>
      <w:r w:rsidRPr="00D301D2">
        <w:t xml:space="preserve">There was one </w:t>
      </w:r>
      <w:r w:rsidR="00A813EB">
        <w:t xml:space="preserve">tagged </w:t>
      </w:r>
      <w:r w:rsidR="006F733D">
        <w:t>Sablefish</w:t>
      </w:r>
      <w:r w:rsidRPr="00D301D2">
        <w:t xml:space="preserve"> captured during the two exploratory sets. It was used for biological sampling (</w:t>
      </w:r>
      <w:r w:rsidRPr="00D301D2">
        <w:fldChar w:fldCharType="begin"/>
      </w:r>
      <w:r w:rsidRPr="00D301D2">
        <w:instrText xml:space="preserve"> REF _Ref352677058 \h </w:instrText>
      </w:r>
      <w:r w:rsidRPr="00D301D2">
        <w:fldChar w:fldCharType="separate"/>
      </w:r>
      <w:r w:rsidR="00E23AA3">
        <w:t xml:space="preserve">Table </w:t>
      </w:r>
      <w:r w:rsidR="00E23AA3">
        <w:rPr>
          <w:noProof/>
        </w:rPr>
        <w:t>12</w:t>
      </w:r>
      <w:r w:rsidRPr="00D301D2">
        <w:fldChar w:fldCharType="end"/>
      </w:r>
      <w:r w:rsidRPr="00D301D2">
        <w:t>).</w:t>
      </w:r>
    </w:p>
    <w:p w:rsidR="004F69D8" w:rsidRPr="00D301D2" w:rsidRDefault="004F69D8" w:rsidP="004F69D8"/>
    <w:p w:rsidR="00C96603" w:rsidRPr="00D301D2" w:rsidRDefault="00C579D7" w:rsidP="00BC3140">
      <w:pPr>
        <w:ind w:firstLine="0"/>
      </w:pPr>
      <w:r>
        <w:tab/>
      </w:r>
      <w:r w:rsidR="004F69D8" w:rsidRPr="00D301D2">
        <w:t xml:space="preserve">Overall, the </w:t>
      </w:r>
      <w:proofErr w:type="spellStart"/>
      <w:r w:rsidR="004F69D8" w:rsidRPr="00D301D2">
        <w:t>StRS</w:t>
      </w:r>
      <w:proofErr w:type="spellEnd"/>
      <w:r w:rsidR="004F69D8" w:rsidRPr="00D301D2">
        <w:t xml:space="preserve"> design sets had a slightly higher proportion of females to males</w:t>
      </w:r>
      <w:r w:rsidR="00BC430F">
        <w:t>,</w:t>
      </w:r>
      <w:r w:rsidR="004F69D8" w:rsidRPr="00D301D2">
        <w:t xml:space="preserve"> but the sex ratio varied over the strata (</w:t>
      </w:r>
      <w:r w:rsidR="004F69D8" w:rsidRPr="00D301D2">
        <w:fldChar w:fldCharType="begin"/>
      </w:r>
      <w:r w:rsidR="004F69D8" w:rsidRPr="00D301D2">
        <w:instrText xml:space="preserve"> REF _Ref352679236 \h </w:instrText>
      </w:r>
      <w:r w:rsidR="004F69D8" w:rsidRPr="00D301D2">
        <w:fldChar w:fldCharType="separate"/>
      </w:r>
      <w:r w:rsidR="00E23AA3">
        <w:t xml:space="preserve">Table </w:t>
      </w:r>
      <w:r w:rsidR="00E23AA3">
        <w:rPr>
          <w:noProof/>
        </w:rPr>
        <w:t>13</w:t>
      </w:r>
      <w:r w:rsidR="004F69D8" w:rsidRPr="00D301D2">
        <w:fldChar w:fldCharType="end"/>
      </w:r>
      <w:r w:rsidR="004F69D8" w:rsidRPr="00D301D2">
        <w:t>).  More females than males were seen in the shallow depth stratum within the spatial strata S</w:t>
      </w:r>
      <w:r w:rsidR="004F69D8" w:rsidRPr="00D301D2">
        <w:rPr>
          <w:vertAlign w:val="subscript"/>
        </w:rPr>
        <w:t>2</w:t>
      </w:r>
      <w:r w:rsidR="004F69D8" w:rsidRPr="00D301D2">
        <w:t xml:space="preserve"> to S</w:t>
      </w:r>
      <w:r w:rsidR="004F69D8" w:rsidRPr="00D301D2">
        <w:rPr>
          <w:vertAlign w:val="subscript"/>
        </w:rPr>
        <w:t>5</w:t>
      </w:r>
      <w:r w:rsidR="004F69D8" w:rsidRPr="00D301D2">
        <w:t xml:space="preserve"> and equal numbers were seen in S</w:t>
      </w:r>
      <w:r w:rsidR="004F69D8" w:rsidRPr="00D301D2">
        <w:rPr>
          <w:vertAlign w:val="subscript"/>
        </w:rPr>
        <w:t>1</w:t>
      </w:r>
      <w:r w:rsidR="004F69D8" w:rsidRPr="00D301D2">
        <w:t>.  In the mid depth stratum, there were fewer females than males in S</w:t>
      </w:r>
      <w:r w:rsidR="004F69D8" w:rsidRPr="00D301D2">
        <w:rPr>
          <w:vertAlign w:val="subscript"/>
        </w:rPr>
        <w:t>1</w:t>
      </w:r>
      <w:r w:rsidR="004F69D8" w:rsidRPr="00D301D2">
        <w:t>, S</w:t>
      </w:r>
      <w:r w:rsidR="004F69D8" w:rsidRPr="00D301D2">
        <w:rPr>
          <w:vertAlign w:val="subscript"/>
        </w:rPr>
        <w:t>2</w:t>
      </w:r>
      <w:r w:rsidR="004F69D8" w:rsidRPr="00D301D2">
        <w:t>, S</w:t>
      </w:r>
      <w:r w:rsidR="004F69D8" w:rsidRPr="00D301D2">
        <w:rPr>
          <w:vertAlign w:val="subscript"/>
        </w:rPr>
        <w:t xml:space="preserve">3 </w:t>
      </w:r>
      <w:r w:rsidR="004F69D8" w:rsidRPr="00D301D2">
        <w:t>and S</w:t>
      </w:r>
      <w:r w:rsidR="004F69D8" w:rsidRPr="00D301D2">
        <w:rPr>
          <w:vertAlign w:val="subscript"/>
        </w:rPr>
        <w:t>5</w:t>
      </w:r>
      <w:r w:rsidR="004F69D8" w:rsidRPr="00D301D2">
        <w:t>.  The deepest depth stratum saw more females in spatial strata S</w:t>
      </w:r>
      <w:r w:rsidR="004F69D8" w:rsidRPr="00D301D2">
        <w:rPr>
          <w:vertAlign w:val="subscript"/>
        </w:rPr>
        <w:t>1</w:t>
      </w:r>
      <w:r w:rsidR="004F69D8" w:rsidRPr="00D301D2">
        <w:t>, S</w:t>
      </w:r>
      <w:r w:rsidR="004F69D8" w:rsidRPr="00D301D2">
        <w:rPr>
          <w:vertAlign w:val="subscript"/>
        </w:rPr>
        <w:t>2</w:t>
      </w:r>
      <w:r w:rsidR="004F69D8" w:rsidRPr="00D301D2">
        <w:t>, S</w:t>
      </w:r>
      <w:r w:rsidR="004F69D8" w:rsidRPr="00D301D2">
        <w:rPr>
          <w:vertAlign w:val="subscript"/>
        </w:rPr>
        <w:t xml:space="preserve">3 </w:t>
      </w:r>
      <w:r w:rsidR="004F69D8" w:rsidRPr="00D301D2">
        <w:t>and S</w:t>
      </w:r>
      <w:r w:rsidR="004F69D8" w:rsidRPr="00D301D2">
        <w:rPr>
          <w:vertAlign w:val="subscript"/>
        </w:rPr>
        <w:t>5.</w:t>
      </w:r>
      <w:r>
        <w:rPr>
          <w:vertAlign w:val="subscript"/>
        </w:rPr>
        <w:t xml:space="preserve">  </w:t>
      </w:r>
      <w:r w:rsidR="00C96603">
        <w:t>More</w:t>
      </w:r>
      <w:r w:rsidR="00C96603" w:rsidRPr="00D301D2">
        <w:t xml:space="preserve"> females than males were sampled in all traditional mainland inlet localities and ranged from 65 to 72 percent females</w:t>
      </w:r>
      <w:r w:rsidR="00C96603">
        <w:t xml:space="preserve"> (</w:t>
      </w:r>
      <w:r w:rsidR="00C96603">
        <w:fldChar w:fldCharType="begin"/>
      </w:r>
      <w:r w:rsidR="00C96603">
        <w:instrText xml:space="preserve"> REF _Ref352760899 \h </w:instrText>
      </w:r>
      <w:r w:rsidR="00C96603">
        <w:fldChar w:fldCharType="separate"/>
      </w:r>
      <w:r w:rsidR="00E23AA3">
        <w:t xml:space="preserve">Table </w:t>
      </w:r>
      <w:r w:rsidR="00E23AA3">
        <w:rPr>
          <w:noProof/>
        </w:rPr>
        <w:t>14</w:t>
      </w:r>
      <w:r w:rsidR="00C96603">
        <w:fldChar w:fldCharType="end"/>
      </w:r>
      <w:r w:rsidR="00C96603">
        <w:t>)</w:t>
      </w:r>
      <w:r w:rsidR="00C96603" w:rsidRPr="00D301D2">
        <w:t xml:space="preserve">.  </w:t>
      </w:r>
    </w:p>
    <w:p w:rsidR="004F69D8" w:rsidRPr="008C3E0F" w:rsidRDefault="004F69D8" w:rsidP="004F69D8">
      <w:pPr>
        <w:rPr>
          <w:vertAlign w:val="subscript"/>
        </w:rPr>
      </w:pPr>
    </w:p>
    <w:p w:rsidR="004F69D8" w:rsidRPr="008C3E0F" w:rsidRDefault="004F69D8" w:rsidP="004F69D8">
      <w:r>
        <w:fldChar w:fldCharType="begin"/>
      </w:r>
      <w:r>
        <w:instrText xml:space="preserve"> REF _Ref352830647 \h </w:instrText>
      </w:r>
      <w:r>
        <w:fldChar w:fldCharType="separate"/>
      </w:r>
      <w:r w:rsidR="00E23AA3">
        <w:t xml:space="preserve">Figure </w:t>
      </w:r>
      <w:r w:rsidR="00E23AA3">
        <w:rPr>
          <w:noProof/>
        </w:rPr>
        <w:t>14</w:t>
      </w:r>
      <w:r>
        <w:fldChar w:fldCharType="end"/>
      </w:r>
      <w:r>
        <w:t xml:space="preserve"> </w:t>
      </w:r>
      <w:r w:rsidRPr="008C3E0F">
        <w:t xml:space="preserve">shows the length frequency histograms for the 3,221 female (left) and 2,694 male (right) </w:t>
      </w:r>
      <w:r w:rsidR="006F733D">
        <w:t>Sablefish</w:t>
      </w:r>
      <w:r w:rsidRPr="008C3E0F">
        <w:t xml:space="preserve"> sampled for length and sex during the 2012 survey.  Out of the 5,930 </w:t>
      </w:r>
      <w:r w:rsidR="006F733D">
        <w:t>Sablefish</w:t>
      </w:r>
      <w:r w:rsidRPr="008C3E0F">
        <w:t xml:space="preserve"> sampled, eight were looked at but no sex could be determined, one </w:t>
      </w:r>
      <w:r w:rsidR="006F733D">
        <w:t>Sablefish</w:t>
      </w:r>
      <w:r w:rsidRPr="008C3E0F">
        <w:t xml:space="preserve"> was not sampled for sex determination, and six </w:t>
      </w:r>
      <w:r w:rsidR="006F733D">
        <w:t>Sablefish</w:t>
      </w:r>
      <w:r w:rsidRPr="008C3E0F">
        <w:t xml:space="preserve"> did not have reliable length measurements taken.  The mean fork length (</w:t>
      </w:r>
      <w:r w:rsidRPr="008C3E0F">
        <w:rPr>
          <w:noProof/>
        </w:rPr>
        <w:drawing>
          <wp:inline distT="0" distB="0" distL="0" distR="0" wp14:anchorId="260642CF" wp14:editId="593DCA20">
            <wp:extent cx="106680" cy="118745"/>
            <wp:effectExtent l="0" t="0" r="7620" b="0"/>
            <wp:docPr id="690" name="Picture 690" descr="\ba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r{x}"/>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6680" cy="118745"/>
                    </a:xfrm>
                    <a:prstGeom prst="rect">
                      <a:avLst/>
                    </a:prstGeom>
                    <a:noFill/>
                    <a:ln>
                      <a:noFill/>
                    </a:ln>
                  </pic:spPr>
                </pic:pic>
              </a:graphicData>
            </a:graphic>
          </wp:inline>
        </w:drawing>
      </w:r>
      <w:r w:rsidRPr="008C3E0F">
        <w:t xml:space="preserve">, </w:t>
      </w:r>
      <w:proofErr w:type="spellStart"/>
      <w:r w:rsidRPr="008C3E0F">
        <w:t>xbar</w:t>
      </w:r>
      <w:proofErr w:type="spellEnd"/>
      <w:r w:rsidRPr="008C3E0F">
        <w:t>) for females was 63.7 cm and the mean fork length (</w:t>
      </w:r>
      <w:r w:rsidRPr="008C3E0F">
        <w:rPr>
          <w:noProof/>
        </w:rPr>
        <w:drawing>
          <wp:inline distT="0" distB="0" distL="0" distR="0" wp14:anchorId="3280200B" wp14:editId="785A077B">
            <wp:extent cx="106680" cy="118745"/>
            <wp:effectExtent l="0" t="0" r="7620" b="0"/>
            <wp:docPr id="694" name="Picture 694" descr="\ba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r{x}"/>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6680" cy="118745"/>
                    </a:xfrm>
                    <a:prstGeom prst="rect">
                      <a:avLst/>
                    </a:prstGeom>
                    <a:noFill/>
                    <a:ln>
                      <a:noFill/>
                    </a:ln>
                  </pic:spPr>
                </pic:pic>
              </a:graphicData>
            </a:graphic>
          </wp:inline>
        </w:drawing>
      </w:r>
      <w:r w:rsidRPr="008C3E0F">
        <w:t xml:space="preserve">, </w:t>
      </w:r>
      <w:proofErr w:type="spellStart"/>
      <w:r w:rsidRPr="008C3E0F">
        <w:t>xbar</w:t>
      </w:r>
      <w:proofErr w:type="spellEnd"/>
      <w:r w:rsidRPr="008C3E0F">
        <w:t xml:space="preserve">) for males was 57.7 cm. </w:t>
      </w:r>
    </w:p>
    <w:p w:rsidR="004F69D8" w:rsidRPr="008C3E0F" w:rsidRDefault="004F69D8" w:rsidP="004F69D8">
      <w:pPr>
        <w:ind w:firstLine="680"/>
        <w:rPr>
          <w:shd w:val="clear" w:color="auto" w:fill="FFFFFF"/>
        </w:rPr>
      </w:pPr>
    </w:p>
    <w:p w:rsidR="004F69D8" w:rsidRDefault="004F69D8" w:rsidP="004F69D8">
      <w:pPr>
        <w:ind w:firstLine="680"/>
        <w:rPr>
          <w:shd w:val="clear" w:color="auto" w:fill="FFFFFF"/>
        </w:rPr>
      </w:pPr>
      <w:r w:rsidRPr="008C3E0F">
        <w:rPr>
          <w:shd w:val="clear" w:color="auto" w:fill="FFFFFF"/>
        </w:rPr>
        <w:t xml:space="preserve">The length (cm) weight (kg) relationships for male and female </w:t>
      </w:r>
      <w:r w:rsidR="006F733D">
        <w:rPr>
          <w:shd w:val="clear" w:color="auto" w:fill="FFFFFF"/>
        </w:rPr>
        <w:t>Sablefish</w:t>
      </w:r>
      <w:r w:rsidRPr="008C3E0F">
        <w:rPr>
          <w:shd w:val="clear" w:color="auto" w:fill="FFFFFF"/>
        </w:rPr>
        <w:t xml:space="preserve"> are shown by survey year in </w:t>
      </w:r>
      <w:r>
        <w:rPr>
          <w:shd w:val="clear" w:color="auto" w:fill="FFFFFF"/>
        </w:rPr>
        <w:fldChar w:fldCharType="begin"/>
      </w:r>
      <w:r>
        <w:rPr>
          <w:shd w:val="clear" w:color="auto" w:fill="FFFFFF"/>
        </w:rPr>
        <w:instrText xml:space="preserve"> REF _Ref353268651 \h </w:instrText>
      </w:r>
      <w:r>
        <w:rPr>
          <w:shd w:val="clear" w:color="auto" w:fill="FFFFFF"/>
        </w:rPr>
      </w:r>
      <w:r>
        <w:rPr>
          <w:shd w:val="clear" w:color="auto" w:fill="FFFFFF"/>
        </w:rPr>
        <w:fldChar w:fldCharType="separate"/>
      </w:r>
      <w:r w:rsidR="00E23AA3">
        <w:t xml:space="preserve">Figure </w:t>
      </w:r>
      <w:r w:rsidR="00E23AA3">
        <w:rPr>
          <w:noProof/>
        </w:rPr>
        <w:t>15</w:t>
      </w:r>
      <w:r>
        <w:rPr>
          <w:shd w:val="clear" w:color="auto" w:fill="FFFFFF"/>
        </w:rPr>
        <w:fldChar w:fldCharType="end"/>
      </w:r>
      <w:r w:rsidRPr="008C3E0F">
        <w:rPr>
          <w:shd w:val="clear" w:color="auto" w:fill="FFFFFF"/>
        </w:rPr>
        <w:t xml:space="preserve">.  </w:t>
      </w:r>
      <w:r w:rsidRPr="008C3E0F">
        <w:t xml:space="preserve"> F</w:t>
      </w:r>
      <w:r w:rsidRPr="008C3E0F">
        <w:rPr>
          <w:shd w:val="clear" w:color="auto" w:fill="FFFFFF"/>
        </w:rPr>
        <w:t xml:space="preserve">emale </w:t>
      </w:r>
      <w:r w:rsidR="006F733D">
        <w:rPr>
          <w:shd w:val="clear" w:color="auto" w:fill="FFFFFF"/>
        </w:rPr>
        <w:t>Sablefish</w:t>
      </w:r>
      <w:r w:rsidRPr="008C3E0F">
        <w:rPr>
          <w:shd w:val="clear" w:color="auto" w:fill="FFFFFF"/>
        </w:rPr>
        <w:t xml:space="preserve"> grow faster and reach far greater size and weight compared to males.  </w:t>
      </w:r>
    </w:p>
    <w:p w:rsidR="000C5252" w:rsidRPr="00612C41" w:rsidRDefault="000C5252" w:rsidP="000C5252">
      <w:pPr>
        <w:pStyle w:val="myheading2"/>
      </w:pPr>
      <w:bookmarkStart w:id="76" w:name="_Toc370203182"/>
      <w:r w:rsidRPr="00612C41">
        <w:t xml:space="preserve">OTHER SPECIES SAMPLING </w:t>
      </w:r>
      <w:r w:rsidR="00E66F27">
        <w:t>and tagging</w:t>
      </w:r>
      <w:bookmarkEnd w:id="76"/>
    </w:p>
    <w:p w:rsidR="00A70120" w:rsidRPr="00E66F27" w:rsidRDefault="000C5252" w:rsidP="000C5252">
      <w:r w:rsidRPr="00E66F27">
        <w:t xml:space="preserve">The biological data collected during the 2012 survey from species other than </w:t>
      </w:r>
      <w:r w:rsidR="006F733D">
        <w:t>Sablefish</w:t>
      </w:r>
      <w:r w:rsidR="00A70120" w:rsidRPr="00E66F27">
        <w:t>,</w:t>
      </w:r>
      <w:r w:rsidRPr="00E66F27">
        <w:t xml:space="preserve"> </w:t>
      </w:r>
      <w:proofErr w:type="spellStart"/>
      <w:r w:rsidR="00E65054">
        <w:t>R</w:t>
      </w:r>
      <w:r w:rsidRPr="00E66F27">
        <w:t>ougheye</w:t>
      </w:r>
      <w:proofErr w:type="spellEnd"/>
      <w:r w:rsidRPr="00E66F27">
        <w:t xml:space="preserve"> </w:t>
      </w:r>
      <w:r w:rsidR="00E65054">
        <w:t>R</w:t>
      </w:r>
      <w:r w:rsidRPr="00E66F27">
        <w:t xml:space="preserve">ockfish </w:t>
      </w:r>
      <w:r w:rsidR="00A70120" w:rsidRPr="00E66F27">
        <w:t xml:space="preserve">and </w:t>
      </w:r>
      <w:r w:rsidR="003F4B9D">
        <w:t>t</w:t>
      </w:r>
      <w:r w:rsidR="00A70120" w:rsidRPr="00E66F27">
        <w:t xml:space="preserve">agged </w:t>
      </w:r>
      <w:r w:rsidR="00E65054">
        <w:t>D</w:t>
      </w:r>
      <w:r w:rsidR="00A70120" w:rsidRPr="00E66F27">
        <w:t xml:space="preserve">ogfish </w:t>
      </w:r>
      <w:r w:rsidRPr="00E66F27">
        <w:t xml:space="preserve">are listed in </w:t>
      </w:r>
      <w:r w:rsidR="003F2646" w:rsidRPr="00E66F27">
        <w:fldChar w:fldCharType="begin"/>
      </w:r>
      <w:r w:rsidR="003F2646" w:rsidRPr="00E66F27">
        <w:instrText xml:space="preserve"> REF _Ref352763738 \h </w:instrText>
      </w:r>
      <w:r w:rsidR="003F2646" w:rsidRPr="00E66F27">
        <w:fldChar w:fldCharType="separate"/>
      </w:r>
      <w:r w:rsidR="00E23AA3">
        <w:t xml:space="preserve">Table </w:t>
      </w:r>
      <w:r w:rsidR="00E23AA3">
        <w:rPr>
          <w:noProof/>
        </w:rPr>
        <w:t>15</w:t>
      </w:r>
      <w:r w:rsidR="003F2646" w:rsidRPr="00E66F27">
        <w:fldChar w:fldCharType="end"/>
      </w:r>
      <w:r w:rsidRPr="00E66F27">
        <w:t xml:space="preserve">.   Length and sex samples were taken for </w:t>
      </w:r>
      <w:proofErr w:type="spellStart"/>
      <w:r w:rsidR="00E65054">
        <w:t>A</w:t>
      </w:r>
      <w:r w:rsidRPr="00E66F27">
        <w:t>rrowtooth</w:t>
      </w:r>
      <w:proofErr w:type="spellEnd"/>
      <w:r w:rsidRPr="00E66F27">
        <w:t xml:space="preserve"> </w:t>
      </w:r>
      <w:r w:rsidR="00E65054">
        <w:t>F</w:t>
      </w:r>
      <w:r w:rsidRPr="00E66F27">
        <w:t xml:space="preserve">lounder,  </w:t>
      </w:r>
      <w:r w:rsidR="00E65054">
        <w:t>A</w:t>
      </w:r>
      <w:r w:rsidRPr="00E66F27">
        <w:t xml:space="preserve">urora </w:t>
      </w:r>
      <w:r w:rsidR="00E65054">
        <w:t>R</w:t>
      </w:r>
      <w:r w:rsidRPr="00E66F27">
        <w:t xml:space="preserve">ockfish, </w:t>
      </w:r>
      <w:r w:rsidR="00E65054">
        <w:t>D</w:t>
      </w:r>
      <w:r w:rsidRPr="00E66F27">
        <w:t xml:space="preserve">over </w:t>
      </w:r>
      <w:r w:rsidR="00E65054">
        <w:t>S</w:t>
      </w:r>
      <w:r w:rsidRPr="00E66F27">
        <w:t xml:space="preserve">ole, </w:t>
      </w:r>
      <w:r w:rsidR="00E65054">
        <w:t>G</w:t>
      </w:r>
      <w:r w:rsidR="003F2646" w:rsidRPr="00E66F27">
        <w:t xml:space="preserve">iant </w:t>
      </w:r>
      <w:proofErr w:type="spellStart"/>
      <w:r w:rsidR="00E65054">
        <w:t>B</w:t>
      </w:r>
      <w:r w:rsidR="003F2646" w:rsidRPr="00E66F27">
        <w:t>lobsculpin</w:t>
      </w:r>
      <w:proofErr w:type="spellEnd"/>
      <w:r w:rsidR="003F2646" w:rsidRPr="00E66F27">
        <w:t xml:space="preserve">, </w:t>
      </w:r>
      <w:r w:rsidR="00E65054">
        <w:t>G</w:t>
      </w:r>
      <w:r w:rsidRPr="00E66F27">
        <w:t xml:space="preserve">iant </w:t>
      </w:r>
      <w:r w:rsidR="00E65054">
        <w:t>G</w:t>
      </w:r>
      <w:r w:rsidRPr="00E66F27">
        <w:t xml:space="preserve">renadier, </w:t>
      </w:r>
      <w:proofErr w:type="spellStart"/>
      <w:r w:rsidR="00E65054">
        <w:t>G</w:t>
      </w:r>
      <w:r w:rsidRPr="00E66F27">
        <w:t>reenstriped</w:t>
      </w:r>
      <w:proofErr w:type="spellEnd"/>
      <w:r w:rsidRPr="00E66F27">
        <w:t xml:space="preserve"> </w:t>
      </w:r>
      <w:r w:rsidR="00E65054">
        <w:t>R</w:t>
      </w:r>
      <w:r w:rsidRPr="00E66F27">
        <w:t xml:space="preserve">ockfish, </w:t>
      </w:r>
      <w:r w:rsidR="00E65054">
        <w:t>L</w:t>
      </w:r>
      <w:r w:rsidRPr="00E66F27">
        <w:t xml:space="preserve">ingcod, </w:t>
      </w:r>
      <w:proofErr w:type="spellStart"/>
      <w:r w:rsidR="00E65054">
        <w:t>L</w:t>
      </w:r>
      <w:r w:rsidRPr="00E66F27">
        <w:t>ongspine</w:t>
      </w:r>
      <w:proofErr w:type="spellEnd"/>
      <w:r w:rsidRPr="00E66F27">
        <w:t xml:space="preserve"> </w:t>
      </w:r>
      <w:proofErr w:type="spellStart"/>
      <w:r w:rsidR="00E65054">
        <w:t>T</w:t>
      </w:r>
      <w:r w:rsidRPr="00E66F27">
        <w:t>hornyhead</w:t>
      </w:r>
      <w:proofErr w:type="spellEnd"/>
      <w:r w:rsidRPr="00E66F27">
        <w:t xml:space="preserve">, North Pacific </w:t>
      </w:r>
      <w:r w:rsidR="00E65054">
        <w:t>S</w:t>
      </w:r>
      <w:r w:rsidRPr="00E66F27">
        <w:t xml:space="preserve">piny </w:t>
      </w:r>
      <w:r w:rsidR="00E65054">
        <w:t>D</w:t>
      </w:r>
      <w:r w:rsidRPr="00E66F27">
        <w:t xml:space="preserve">ogfish, Pacific </w:t>
      </w:r>
      <w:r w:rsidR="00E65054">
        <w:t>C</w:t>
      </w:r>
      <w:r w:rsidRPr="00E66F27">
        <w:t xml:space="preserve">od, Pacific </w:t>
      </w:r>
      <w:proofErr w:type="spellStart"/>
      <w:r w:rsidR="00E65054">
        <w:t>F</w:t>
      </w:r>
      <w:r w:rsidRPr="00E66F27">
        <w:t>latnose</w:t>
      </w:r>
      <w:proofErr w:type="spellEnd"/>
      <w:r w:rsidRPr="00E66F27">
        <w:t xml:space="preserve">, Pacific </w:t>
      </w:r>
      <w:r w:rsidR="00E65054">
        <w:t>G</w:t>
      </w:r>
      <w:r w:rsidRPr="00E66F27">
        <w:t xml:space="preserve">renadier, Pacific </w:t>
      </w:r>
      <w:r w:rsidR="00E65054">
        <w:t>H</w:t>
      </w:r>
      <w:r w:rsidRPr="00E66F27">
        <w:t xml:space="preserve">alibut, </w:t>
      </w:r>
      <w:r w:rsidR="00E65054">
        <w:t>P</w:t>
      </w:r>
      <w:r w:rsidR="003F2646" w:rsidRPr="00E66F27">
        <w:t xml:space="preserve">ink </w:t>
      </w:r>
      <w:proofErr w:type="spellStart"/>
      <w:r w:rsidR="00E65054">
        <w:t>S</w:t>
      </w:r>
      <w:r w:rsidR="003F2646" w:rsidRPr="00E66F27">
        <w:t>nailfish</w:t>
      </w:r>
      <w:proofErr w:type="spellEnd"/>
      <w:r w:rsidR="003F2646" w:rsidRPr="00E66F27">
        <w:t xml:space="preserve">, </w:t>
      </w:r>
      <w:proofErr w:type="spellStart"/>
      <w:r w:rsidR="00E65054">
        <w:t>R</w:t>
      </w:r>
      <w:r w:rsidRPr="00E66F27">
        <w:t>edbanded</w:t>
      </w:r>
      <w:proofErr w:type="spellEnd"/>
      <w:r w:rsidRPr="00E66F27">
        <w:t xml:space="preserve"> </w:t>
      </w:r>
      <w:r w:rsidR="00E65054">
        <w:t>R</w:t>
      </w:r>
      <w:r w:rsidRPr="00E66F27">
        <w:t xml:space="preserve">ockfish, </w:t>
      </w:r>
      <w:proofErr w:type="spellStart"/>
      <w:r w:rsidR="00E65054">
        <w:t>R</w:t>
      </w:r>
      <w:r w:rsidRPr="00E66F27">
        <w:t>osethorn</w:t>
      </w:r>
      <w:proofErr w:type="spellEnd"/>
      <w:r w:rsidRPr="00E66F27">
        <w:t xml:space="preserve"> </w:t>
      </w:r>
      <w:r w:rsidR="00E65054">
        <w:t>R</w:t>
      </w:r>
      <w:r w:rsidRPr="00E66F27">
        <w:t xml:space="preserve">ockfish, </w:t>
      </w:r>
      <w:proofErr w:type="spellStart"/>
      <w:r w:rsidR="00E65054">
        <w:t>S</w:t>
      </w:r>
      <w:r w:rsidRPr="00E66F27">
        <w:t>hortraker</w:t>
      </w:r>
      <w:proofErr w:type="spellEnd"/>
      <w:r w:rsidRPr="00E66F27">
        <w:t xml:space="preserve"> </w:t>
      </w:r>
      <w:r w:rsidR="00E65054">
        <w:t>R</w:t>
      </w:r>
      <w:r w:rsidRPr="00E66F27">
        <w:t xml:space="preserve">ockfish, </w:t>
      </w:r>
      <w:proofErr w:type="spellStart"/>
      <w:r w:rsidR="00E65054">
        <w:t>S</w:t>
      </w:r>
      <w:r w:rsidRPr="00E66F27">
        <w:t>hortspine</w:t>
      </w:r>
      <w:proofErr w:type="spellEnd"/>
      <w:r w:rsidRPr="00E66F27">
        <w:t xml:space="preserve"> </w:t>
      </w:r>
      <w:proofErr w:type="spellStart"/>
      <w:r w:rsidR="00E65054">
        <w:t>T</w:t>
      </w:r>
      <w:r w:rsidRPr="00E66F27">
        <w:t>hornyhead</w:t>
      </w:r>
      <w:proofErr w:type="spellEnd"/>
      <w:r w:rsidRPr="00E66F27">
        <w:t xml:space="preserve">, </w:t>
      </w:r>
      <w:r w:rsidR="00E65054">
        <w:t>W</w:t>
      </w:r>
      <w:r w:rsidRPr="00E66F27">
        <w:t xml:space="preserve">alleye </w:t>
      </w:r>
      <w:r w:rsidR="00E65054">
        <w:t>P</w:t>
      </w:r>
      <w:r w:rsidRPr="00E66F27">
        <w:t xml:space="preserve">ollock, </w:t>
      </w:r>
      <w:proofErr w:type="spellStart"/>
      <w:r w:rsidR="00E65054">
        <w:t>Y</w:t>
      </w:r>
      <w:r w:rsidRPr="00E66F27">
        <w:t>elloweye</w:t>
      </w:r>
      <w:proofErr w:type="spellEnd"/>
      <w:r w:rsidRPr="00E66F27">
        <w:t xml:space="preserve"> </w:t>
      </w:r>
      <w:r w:rsidR="00E65054">
        <w:t>R</w:t>
      </w:r>
      <w:r w:rsidRPr="00E66F27">
        <w:t xml:space="preserve">ockfish and </w:t>
      </w:r>
      <w:proofErr w:type="spellStart"/>
      <w:r w:rsidR="00E65054">
        <w:t>Y</w:t>
      </w:r>
      <w:r w:rsidRPr="00E66F27">
        <w:t>ellowmouth</w:t>
      </w:r>
      <w:proofErr w:type="spellEnd"/>
      <w:r w:rsidRPr="00E66F27">
        <w:t xml:space="preserve"> </w:t>
      </w:r>
      <w:r w:rsidR="00E65054">
        <w:t>R</w:t>
      </w:r>
      <w:r w:rsidRPr="00E66F27">
        <w:t xml:space="preserve">ockfish.  </w:t>
      </w:r>
    </w:p>
    <w:p w:rsidR="00A70120" w:rsidRPr="00E66F27" w:rsidRDefault="00A70120" w:rsidP="000C5252"/>
    <w:p w:rsidR="00E401F8" w:rsidRDefault="00E65054" w:rsidP="000C5252">
      <w:r>
        <w:t>North Pacific Spiny D</w:t>
      </w:r>
      <w:r w:rsidR="00E72F25" w:rsidRPr="00E66F27">
        <w:t>ogfish</w:t>
      </w:r>
      <w:r w:rsidR="00E72F25">
        <w:t xml:space="preserve"> </w:t>
      </w:r>
      <w:r w:rsidR="003969B0">
        <w:t xml:space="preserve">with a pre-caudal length greater than seventy centimetres </w:t>
      </w:r>
      <w:r w:rsidR="00E401F8" w:rsidRPr="00E66F27">
        <w:t xml:space="preserve">were tagged with </w:t>
      </w:r>
      <w:r w:rsidR="00E66F27" w:rsidRPr="00E66F27">
        <w:t>pop-off satellite tags</w:t>
      </w:r>
      <w:r w:rsidR="00E72F25">
        <w:t xml:space="preserve">.  A list of the tag numbers is found in </w:t>
      </w:r>
      <w:r w:rsidR="00E66F27" w:rsidRPr="00E66F27">
        <w:lastRenderedPageBreak/>
        <w:fldChar w:fldCharType="begin"/>
      </w:r>
      <w:r w:rsidR="00E66F27" w:rsidRPr="00E66F27">
        <w:instrText xml:space="preserve"> REF _Ref352768156 \h </w:instrText>
      </w:r>
      <w:r w:rsidR="00E66F27" w:rsidRPr="00E66F27">
        <w:fldChar w:fldCharType="separate"/>
      </w:r>
      <w:r w:rsidR="00E23AA3">
        <w:t xml:space="preserve">Table </w:t>
      </w:r>
      <w:r w:rsidR="00E23AA3">
        <w:rPr>
          <w:noProof/>
        </w:rPr>
        <w:t>16</w:t>
      </w:r>
      <w:r w:rsidR="00E66F27" w:rsidRPr="00E66F27">
        <w:fldChar w:fldCharType="end"/>
      </w:r>
      <w:r w:rsidR="002042FA">
        <w:t>.</w:t>
      </w:r>
      <w:r w:rsidR="00E72F25">
        <w:t xml:space="preserve">   </w:t>
      </w:r>
      <w:r w:rsidR="00483E88">
        <w:t>Four tagged fish were released in each of area 3D and 5A, two in area 5B and eight in area 5E.</w:t>
      </w:r>
    </w:p>
    <w:p w:rsidR="002042FA" w:rsidRPr="00E66F27" w:rsidRDefault="002042FA" w:rsidP="000C5252"/>
    <w:p w:rsidR="000C5252" w:rsidRDefault="003969B0" w:rsidP="000C5252">
      <w:r>
        <w:t>Biological</w:t>
      </w:r>
      <w:r w:rsidR="000C5252" w:rsidRPr="00E66F27">
        <w:t xml:space="preserve"> sampling for </w:t>
      </w:r>
      <w:proofErr w:type="spellStart"/>
      <w:r w:rsidR="00D57C82">
        <w:t>R</w:t>
      </w:r>
      <w:r w:rsidR="00CB0965" w:rsidRPr="00E66F27">
        <w:t>ougheye</w:t>
      </w:r>
      <w:proofErr w:type="spellEnd"/>
      <w:r w:rsidR="00CB0965" w:rsidRPr="00E66F27">
        <w:t xml:space="preserve"> </w:t>
      </w:r>
      <w:r w:rsidR="00D57C82">
        <w:t>R</w:t>
      </w:r>
      <w:r w:rsidR="00CB0965" w:rsidRPr="00E66F27">
        <w:t xml:space="preserve">ockfish </w:t>
      </w:r>
      <w:r w:rsidR="000C5252" w:rsidRPr="00E66F27">
        <w:t>included collecting length, sex, maturity, otoliths and DNA</w:t>
      </w:r>
      <w:r w:rsidR="002042FA">
        <w:t xml:space="preserve"> </w:t>
      </w:r>
      <w:r w:rsidR="000C5252" w:rsidRPr="00E66F27">
        <w:t>(</w:t>
      </w:r>
      <w:r w:rsidR="00E66F27" w:rsidRPr="00E66F27">
        <w:fldChar w:fldCharType="begin"/>
      </w:r>
      <w:r w:rsidR="00E66F27" w:rsidRPr="00E66F27">
        <w:instrText xml:space="preserve"> REF _Ref352768182 \h </w:instrText>
      </w:r>
      <w:r w:rsidR="00E66F27" w:rsidRPr="00E66F27">
        <w:fldChar w:fldCharType="separate"/>
      </w:r>
      <w:r w:rsidR="00E23AA3">
        <w:t xml:space="preserve">Table </w:t>
      </w:r>
      <w:r w:rsidR="00E23AA3">
        <w:rPr>
          <w:noProof/>
        </w:rPr>
        <w:t>17</w:t>
      </w:r>
      <w:r w:rsidR="00E66F27" w:rsidRPr="00E66F27">
        <w:fldChar w:fldCharType="end"/>
      </w:r>
      <w:r w:rsidR="000C5252" w:rsidRPr="00E66F27">
        <w:t>).</w:t>
      </w:r>
      <w:r w:rsidR="00607180">
        <w:t xml:space="preserve">  </w:t>
      </w:r>
      <w:r w:rsidR="002042FA">
        <w:rPr>
          <w:color w:val="000000"/>
          <w:shd w:val="clear" w:color="auto" w:fill="FFFFFF"/>
        </w:rPr>
        <w:t xml:space="preserve">The sampler visually identified 238 specimens as </w:t>
      </w:r>
      <w:proofErr w:type="spellStart"/>
      <w:r w:rsidR="00D57C82">
        <w:rPr>
          <w:color w:val="000000"/>
          <w:shd w:val="clear" w:color="auto" w:fill="FFFFFF"/>
        </w:rPr>
        <w:t>B</w:t>
      </w:r>
      <w:r w:rsidR="002042FA">
        <w:rPr>
          <w:color w:val="000000"/>
          <w:shd w:val="clear" w:color="auto" w:fill="FFFFFF"/>
        </w:rPr>
        <w:t>lackspotted</w:t>
      </w:r>
      <w:proofErr w:type="spellEnd"/>
      <w:r w:rsidR="002042FA">
        <w:rPr>
          <w:color w:val="000000"/>
          <w:shd w:val="clear" w:color="auto" w:fill="FFFFFF"/>
        </w:rPr>
        <w:t xml:space="preserve"> </w:t>
      </w:r>
      <w:r w:rsidR="00D57C82">
        <w:rPr>
          <w:color w:val="000000"/>
          <w:shd w:val="clear" w:color="auto" w:fill="FFFFFF"/>
        </w:rPr>
        <w:t>R</w:t>
      </w:r>
      <w:r w:rsidR="002042FA">
        <w:rPr>
          <w:color w:val="000000"/>
          <w:shd w:val="clear" w:color="auto" w:fill="FFFFFF"/>
        </w:rPr>
        <w:t xml:space="preserve">ockfish and 157 specimens as </w:t>
      </w:r>
      <w:proofErr w:type="spellStart"/>
      <w:r w:rsidR="00D57C82">
        <w:rPr>
          <w:color w:val="000000"/>
          <w:shd w:val="clear" w:color="auto" w:fill="FFFFFF"/>
        </w:rPr>
        <w:t>R</w:t>
      </w:r>
      <w:r w:rsidR="002042FA">
        <w:rPr>
          <w:color w:val="000000"/>
          <w:shd w:val="clear" w:color="auto" w:fill="FFFFFF"/>
        </w:rPr>
        <w:t>ougheye</w:t>
      </w:r>
      <w:proofErr w:type="spellEnd"/>
      <w:r w:rsidR="002042FA">
        <w:rPr>
          <w:color w:val="000000"/>
          <w:shd w:val="clear" w:color="auto" w:fill="FFFFFF"/>
        </w:rPr>
        <w:t xml:space="preserve"> </w:t>
      </w:r>
      <w:r w:rsidR="00D57C82">
        <w:rPr>
          <w:color w:val="000000"/>
          <w:shd w:val="clear" w:color="auto" w:fill="FFFFFF"/>
        </w:rPr>
        <w:t>R</w:t>
      </w:r>
      <w:r w:rsidR="002042FA">
        <w:rPr>
          <w:color w:val="000000"/>
          <w:shd w:val="clear" w:color="auto" w:fill="FFFFFF"/>
        </w:rPr>
        <w:t xml:space="preserve">ockfish.    </w:t>
      </w:r>
    </w:p>
    <w:p w:rsidR="00607180" w:rsidRDefault="00607180" w:rsidP="000C5252"/>
    <w:p w:rsidR="00E351AF" w:rsidRDefault="001F00C0" w:rsidP="00E351AF">
      <w:pPr>
        <w:pStyle w:val="myheading2"/>
      </w:pPr>
      <w:bookmarkStart w:id="77" w:name="_Toc370203183"/>
      <w:r>
        <w:rPr>
          <w:caps w:val="0"/>
        </w:rPr>
        <w:t xml:space="preserve">RECOVERED </w:t>
      </w:r>
      <w:r w:rsidR="003411C6">
        <w:rPr>
          <w:caps w:val="0"/>
        </w:rPr>
        <w:t>TAGGED SABLEFISH</w:t>
      </w:r>
      <w:bookmarkEnd w:id="77"/>
    </w:p>
    <w:p w:rsidR="00E9206D" w:rsidRDefault="00EB4D93" w:rsidP="0034474E">
      <w:pPr>
        <w:ind w:firstLine="0"/>
      </w:pPr>
      <w:r>
        <w:tab/>
      </w:r>
      <w:r w:rsidR="00096654">
        <w:fldChar w:fldCharType="begin"/>
      </w:r>
      <w:r w:rsidR="00096654">
        <w:instrText xml:space="preserve"> REF _Ref352831942 \h </w:instrText>
      </w:r>
      <w:r w:rsidR="00096654">
        <w:fldChar w:fldCharType="separate"/>
      </w:r>
      <w:r w:rsidR="00E23AA3">
        <w:t xml:space="preserve">Table </w:t>
      </w:r>
      <w:r w:rsidR="00E23AA3">
        <w:rPr>
          <w:noProof/>
        </w:rPr>
        <w:t>18</w:t>
      </w:r>
      <w:r w:rsidR="00096654">
        <w:fldChar w:fldCharType="end"/>
      </w:r>
      <w:r w:rsidR="00096654">
        <w:t xml:space="preserve"> </w:t>
      </w:r>
      <w:r w:rsidR="00E351AF">
        <w:t>lists the</w:t>
      </w:r>
      <w:r w:rsidR="00E9206D">
        <w:t xml:space="preserve"> counts of tagged fish released from 1991 through 2012 </w:t>
      </w:r>
      <w:r w:rsidR="00E351AF">
        <w:t xml:space="preserve">during a survey and </w:t>
      </w:r>
      <w:r w:rsidR="00E9206D" w:rsidRPr="008E3D81">
        <w:rPr>
          <w:szCs w:val="24"/>
        </w:rPr>
        <w:t>counts of verified tag recoveries by year until Jan</w:t>
      </w:r>
      <w:r w:rsidR="00E9206D">
        <w:rPr>
          <w:szCs w:val="24"/>
        </w:rPr>
        <w:t>uary</w:t>
      </w:r>
      <w:r w:rsidR="00E9206D" w:rsidRPr="008E3D81">
        <w:rPr>
          <w:szCs w:val="24"/>
        </w:rPr>
        <w:t xml:space="preserve"> 2013</w:t>
      </w:r>
      <w:r w:rsidR="00510632">
        <w:rPr>
          <w:szCs w:val="24"/>
        </w:rPr>
        <w:t>,</w:t>
      </w:r>
      <w:r w:rsidR="00E9206D">
        <w:rPr>
          <w:szCs w:val="24"/>
        </w:rPr>
        <w:t xml:space="preserve"> </w:t>
      </w:r>
      <w:r w:rsidR="00E9206D" w:rsidRPr="008E3D81">
        <w:rPr>
          <w:szCs w:val="24"/>
        </w:rPr>
        <w:t>including any recoveries that had no reported year (</w:t>
      </w:r>
      <w:r w:rsidR="00270DC6" w:rsidRPr="008E3D81">
        <w:rPr>
          <w:szCs w:val="24"/>
        </w:rPr>
        <w:t>N/A</w:t>
      </w:r>
      <w:r w:rsidR="00E9206D" w:rsidRPr="008E3D81">
        <w:rPr>
          <w:szCs w:val="24"/>
        </w:rPr>
        <w:t>).</w:t>
      </w:r>
      <w:r w:rsidR="00E351AF">
        <w:t xml:space="preserve"> </w:t>
      </w:r>
      <w:r w:rsidR="00510632">
        <w:t xml:space="preserve"> </w:t>
      </w:r>
      <w:r w:rsidR="00510632" w:rsidRPr="00510632">
        <w:t xml:space="preserve">Tagging became part of the annual </w:t>
      </w:r>
      <w:r w:rsidR="006A12FB">
        <w:t>Sablefish</w:t>
      </w:r>
      <w:r w:rsidR="006A12FB" w:rsidRPr="00510632">
        <w:t xml:space="preserve"> research</w:t>
      </w:r>
      <w:r w:rsidR="00510632" w:rsidRPr="00510632">
        <w:t xml:space="preserve"> and assessment survey in 1991 (Wyeth et al. 2003). </w:t>
      </w:r>
      <w:r w:rsidR="00AB7E69">
        <w:t xml:space="preserve"> </w:t>
      </w:r>
      <w:r w:rsidR="0034474E">
        <w:t xml:space="preserve">Of the 8,725 tags released (including re-releases) during the 2012 survey, 117 have been recaptured as of </w:t>
      </w:r>
      <w:r w:rsidR="0034474E" w:rsidRPr="008E3D81">
        <w:rPr>
          <w:szCs w:val="24"/>
        </w:rPr>
        <w:t>Jan</w:t>
      </w:r>
      <w:r w:rsidR="0034474E">
        <w:rPr>
          <w:szCs w:val="24"/>
        </w:rPr>
        <w:t>uary</w:t>
      </w:r>
      <w:r w:rsidR="0034474E" w:rsidRPr="008E3D81">
        <w:rPr>
          <w:szCs w:val="24"/>
        </w:rPr>
        <w:t xml:space="preserve"> 2013</w:t>
      </w:r>
      <w:r w:rsidR="0034474E">
        <w:t xml:space="preserve">.  </w:t>
      </w:r>
      <w:r w:rsidR="005C626B">
        <w:t>With the exception of 1994</w:t>
      </w:r>
      <w:r w:rsidR="006E7402">
        <w:t xml:space="preserve"> and 2012</w:t>
      </w:r>
      <w:r w:rsidR="00E351AF">
        <w:t>, the highest number of recovered tags has occurred one</w:t>
      </w:r>
      <w:r w:rsidR="0034474E">
        <w:t xml:space="preserve"> year after release for all years presented in </w:t>
      </w:r>
      <w:r w:rsidR="0034474E">
        <w:fldChar w:fldCharType="begin"/>
      </w:r>
      <w:r w:rsidR="0034474E">
        <w:instrText xml:space="preserve"> REF _Ref352831942 \h </w:instrText>
      </w:r>
      <w:r w:rsidR="0034474E">
        <w:fldChar w:fldCharType="separate"/>
      </w:r>
      <w:r w:rsidR="00E23AA3">
        <w:t xml:space="preserve">Table </w:t>
      </w:r>
      <w:r w:rsidR="00E23AA3">
        <w:rPr>
          <w:noProof/>
        </w:rPr>
        <w:t>18</w:t>
      </w:r>
      <w:r w:rsidR="0034474E">
        <w:fldChar w:fldCharType="end"/>
      </w:r>
      <w:r w:rsidR="0034474E">
        <w:t>.</w:t>
      </w:r>
      <w:r w:rsidR="005C626B">
        <w:t xml:space="preserve">  </w:t>
      </w:r>
      <w:r w:rsidR="00881EEC">
        <w:t>As of January 2013</w:t>
      </w:r>
      <w:r w:rsidR="005C626B">
        <w:t>, the tags released on the survey in 1997 have shown the highest percentage (32%) of tag recoveries.</w:t>
      </w:r>
      <w:r w:rsidR="00E351AF">
        <w:t xml:space="preserve"> </w:t>
      </w:r>
    </w:p>
    <w:p w:rsidR="00E9206D" w:rsidRDefault="00E9206D" w:rsidP="00E351AF"/>
    <w:p w:rsidR="00E351AF" w:rsidRDefault="000D4319" w:rsidP="00E351AF">
      <w:r>
        <w:fldChar w:fldCharType="begin"/>
      </w:r>
      <w:r>
        <w:instrText xml:space="preserve"> REF _Ref352837626 \h </w:instrText>
      </w:r>
      <w:r>
        <w:fldChar w:fldCharType="separate"/>
      </w:r>
      <w:r w:rsidR="00E23AA3">
        <w:t xml:space="preserve">Table </w:t>
      </w:r>
      <w:r w:rsidR="00E23AA3">
        <w:rPr>
          <w:noProof/>
        </w:rPr>
        <w:t>19</w:t>
      </w:r>
      <w:r>
        <w:fldChar w:fldCharType="end"/>
      </w:r>
      <w:r>
        <w:t xml:space="preserve"> </w:t>
      </w:r>
      <w:r w:rsidR="00E351AF">
        <w:t xml:space="preserve">lists the number of tagged fish released by </w:t>
      </w:r>
      <w:proofErr w:type="spellStart"/>
      <w:r w:rsidR="00E351AF">
        <w:t>Groundfish</w:t>
      </w:r>
      <w:proofErr w:type="spellEnd"/>
      <w:r w:rsidR="00E351AF">
        <w:t xml:space="preserve"> management unit (GMU) area </w:t>
      </w:r>
      <w:r>
        <w:t>for the past five</w:t>
      </w:r>
      <w:r w:rsidR="00E351AF">
        <w:t xml:space="preserve"> survey year</w:t>
      </w:r>
      <w:r>
        <w:t>s</w:t>
      </w:r>
      <w:r w:rsidR="00E351AF">
        <w:t xml:space="preserve"> and the counts of </w:t>
      </w:r>
      <w:r>
        <w:t xml:space="preserve">those </w:t>
      </w:r>
      <w:r w:rsidR="00E351AF">
        <w:t xml:space="preserve">tags recovered by GMU area up until </w:t>
      </w:r>
      <w:r>
        <w:t>January 2013.</w:t>
      </w:r>
      <w:r w:rsidR="00E351AF">
        <w:t xml:space="preserve">  </w:t>
      </w:r>
      <w:r w:rsidR="003163E0">
        <w:t xml:space="preserve">In Area 3C, 3D, </w:t>
      </w:r>
      <w:r w:rsidR="00B1493A">
        <w:t xml:space="preserve">5A </w:t>
      </w:r>
      <w:r w:rsidR="003163E0">
        <w:t xml:space="preserve">and 5E, </w:t>
      </w:r>
      <w:r w:rsidR="00B1493A">
        <w:t>the highest count o</w:t>
      </w:r>
      <w:r w:rsidR="003163E0">
        <w:t>f recovered tag</w:t>
      </w:r>
      <w:r w:rsidR="00CF1CBE">
        <w:t>s</w:t>
      </w:r>
      <w:r w:rsidR="003163E0">
        <w:t xml:space="preserve"> </w:t>
      </w:r>
      <w:r w:rsidR="00CF1CBE">
        <w:t>come</w:t>
      </w:r>
      <w:r w:rsidR="003163E0">
        <w:t xml:space="preserve"> from the same area of release for the past five years (2008</w:t>
      </w:r>
      <w:r w:rsidR="002546F0">
        <w:t>-</w:t>
      </w:r>
      <w:r w:rsidR="003163E0">
        <w:t>2012).</w:t>
      </w:r>
      <w:r w:rsidR="00CF1CBE">
        <w:t xml:space="preserve">  In </w:t>
      </w:r>
      <w:r w:rsidR="002546F0">
        <w:t>a</w:t>
      </w:r>
      <w:r w:rsidR="00CF1CBE">
        <w:t xml:space="preserve">rea 5B, the highest </w:t>
      </w:r>
      <w:r w:rsidR="006A12FB">
        <w:t>count of recovered tags comes</w:t>
      </w:r>
      <w:r w:rsidR="00CF1CBE">
        <w:t xml:space="preserve"> from the same area of release for the years 2009 through 2012.  In 2008, more tags from area 5B were recovered in area 5E.  In </w:t>
      </w:r>
      <w:r w:rsidR="002546F0">
        <w:t>a</w:t>
      </w:r>
      <w:r w:rsidR="00CF1CBE">
        <w:t xml:space="preserve">rea 5C, the highest </w:t>
      </w:r>
      <w:r w:rsidR="006A12FB">
        <w:t>count of recovered tags comes</w:t>
      </w:r>
      <w:r w:rsidR="00CF1CBE">
        <w:t xml:space="preserve"> from the same area of release for the years 2010 through 2012.  In 2008 and 2009 more tags from area 5C were recovered in area 5B. The tags released in area 5D have the highest recoveries in area 5E for the </w:t>
      </w:r>
      <w:r w:rsidR="002546F0">
        <w:t xml:space="preserve">four </w:t>
      </w:r>
      <w:r w:rsidR="00CF1CBE">
        <w:t>years 2008 through 2011. No tag releases from area 5D in 2012 have been recovered as of January 2013.</w:t>
      </w:r>
    </w:p>
    <w:p w:rsidR="009B4C3D" w:rsidRPr="009B4C3D" w:rsidRDefault="009B4C3D" w:rsidP="009B4C3D">
      <w:pPr>
        <w:rPr>
          <w:lang w:val="en-GB"/>
        </w:rPr>
      </w:pPr>
    </w:p>
    <w:p w:rsidR="00607180" w:rsidRPr="00BB7316" w:rsidRDefault="001F00C0" w:rsidP="00607180">
      <w:pPr>
        <w:pStyle w:val="myheading2"/>
      </w:pPr>
      <w:bookmarkStart w:id="78" w:name="_Toc370203184"/>
      <w:r w:rsidRPr="00BB7316">
        <w:rPr>
          <w:caps w:val="0"/>
        </w:rPr>
        <w:t>SABLEFISH AGES</w:t>
      </w:r>
      <w:bookmarkEnd w:id="78"/>
      <w:r w:rsidRPr="00BB7316">
        <w:rPr>
          <w:caps w:val="0"/>
        </w:rPr>
        <w:t xml:space="preserve">  </w:t>
      </w:r>
    </w:p>
    <w:p w:rsidR="008075A8" w:rsidRDefault="000E02E9" w:rsidP="00607180">
      <w:pPr>
        <w:rPr>
          <w:color w:val="17365D" w:themeColor="text2" w:themeShade="BF"/>
          <w:lang w:val="en-GB"/>
        </w:rPr>
      </w:pPr>
      <w:r>
        <w:rPr>
          <w:lang w:val="en-GB"/>
        </w:rPr>
        <w:fldChar w:fldCharType="begin"/>
      </w:r>
      <w:r>
        <w:instrText xml:space="preserve"> REF _Ref352825249 \h </w:instrText>
      </w:r>
      <w:r>
        <w:rPr>
          <w:lang w:val="en-GB"/>
        </w:rPr>
      </w:r>
      <w:r>
        <w:rPr>
          <w:lang w:val="en-GB"/>
        </w:rPr>
        <w:fldChar w:fldCharType="separate"/>
      </w:r>
      <w:r w:rsidR="00E23AA3">
        <w:t xml:space="preserve">Figure </w:t>
      </w:r>
      <w:r w:rsidR="00E23AA3">
        <w:rPr>
          <w:noProof/>
        </w:rPr>
        <w:t>16</w:t>
      </w:r>
      <w:r>
        <w:rPr>
          <w:lang w:val="en-GB"/>
        </w:rPr>
        <w:fldChar w:fldCharType="end"/>
      </w:r>
      <w:r>
        <w:rPr>
          <w:lang w:val="en-GB"/>
        </w:rPr>
        <w:t xml:space="preserve"> </w:t>
      </w:r>
      <w:r w:rsidR="00607180" w:rsidRPr="008075A8">
        <w:t xml:space="preserve">and </w:t>
      </w:r>
      <w:r>
        <w:fldChar w:fldCharType="begin"/>
      </w:r>
      <w:r>
        <w:instrText xml:space="preserve"> REF _Ref352830569 \h </w:instrText>
      </w:r>
      <w:r>
        <w:fldChar w:fldCharType="separate"/>
      </w:r>
      <w:r w:rsidR="00E23AA3">
        <w:t xml:space="preserve">Figure </w:t>
      </w:r>
      <w:r w:rsidR="00E23AA3">
        <w:rPr>
          <w:noProof/>
        </w:rPr>
        <w:t>17</w:t>
      </w:r>
      <w:r>
        <w:fldChar w:fldCharType="end"/>
      </w:r>
      <w:r>
        <w:t xml:space="preserve"> </w:t>
      </w:r>
      <w:r w:rsidR="00607180" w:rsidRPr="008075A8">
        <w:t xml:space="preserve">show bubble plots of all the female and male </w:t>
      </w:r>
      <w:r w:rsidR="006F733D">
        <w:t>Sablefish</w:t>
      </w:r>
      <w:r w:rsidR="00607180" w:rsidRPr="008075A8">
        <w:t xml:space="preserve">, respectively, that have been aged up to the time of this report.  The </w:t>
      </w:r>
      <w:r w:rsidR="00D46222">
        <w:t>size</w:t>
      </w:r>
      <w:r w:rsidR="00D46222" w:rsidRPr="008075A8">
        <w:t xml:space="preserve"> of the circles in the bubble plots is</w:t>
      </w:r>
      <w:r w:rsidR="00607180" w:rsidRPr="008075A8">
        <w:t xml:space="preserve"> proportional to the number of fish ages.  The total </w:t>
      </w:r>
      <w:proofErr w:type="gramStart"/>
      <w:r w:rsidR="00607180" w:rsidRPr="008075A8">
        <w:t>number (n) of fish aged vary</w:t>
      </w:r>
      <w:proofErr w:type="gramEnd"/>
      <w:r w:rsidR="00607180" w:rsidRPr="008075A8">
        <w:t xml:space="preserve"> for a survey year</w:t>
      </w:r>
      <w:r w:rsidR="005352B1">
        <w:t>. The numbers of fish aged</w:t>
      </w:r>
      <w:r w:rsidR="00607180" w:rsidRPr="008075A8">
        <w:t xml:space="preserve"> are stated at the top of each figure panel.  </w:t>
      </w:r>
      <w:r w:rsidR="005352B1">
        <w:rPr>
          <w:lang w:val="en-GB"/>
        </w:rPr>
        <w:t>T</w:t>
      </w:r>
      <w:r w:rsidR="005352B1" w:rsidRPr="008075A8">
        <w:rPr>
          <w:lang w:val="en-GB"/>
        </w:rPr>
        <w:t xml:space="preserve">he </w:t>
      </w:r>
      <w:r w:rsidR="008075A8" w:rsidRPr="008075A8">
        <w:rPr>
          <w:lang w:val="en-GB"/>
        </w:rPr>
        <w:t>age with the highest ratio has been posted to the right of the bubble symbols for each year.</w:t>
      </w:r>
      <w:r w:rsidR="00607180" w:rsidRPr="008075A8">
        <w:t>For example,</w:t>
      </w:r>
      <w:r w:rsidR="008075A8" w:rsidRPr="008075A8">
        <w:t xml:space="preserve"> </w:t>
      </w:r>
      <w:proofErr w:type="spellStart"/>
      <w:r w:rsidR="00607180" w:rsidRPr="008075A8">
        <w:t>i</w:t>
      </w:r>
      <w:proofErr w:type="spellEnd"/>
      <w:r w:rsidR="00607180" w:rsidRPr="008075A8">
        <w:rPr>
          <w:lang w:val="en-GB"/>
        </w:rPr>
        <w:t xml:space="preserve">n </w:t>
      </w:r>
      <w:r w:rsidR="008075A8" w:rsidRPr="008075A8">
        <w:rPr>
          <w:lang w:val="en-GB"/>
        </w:rPr>
        <w:t>2008</w:t>
      </w:r>
      <w:r w:rsidR="00607180" w:rsidRPr="008075A8">
        <w:rPr>
          <w:lang w:val="en-GB"/>
        </w:rPr>
        <w:t xml:space="preserve">, </w:t>
      </w:r>
      <w:r w:rsidR="008075A8" w:rsidRPr="008075A8">
        <w:rPr>
          <w:lang w:val="en-GB"/>
        </w:rPr>
        <w:t>768</w:t>
      </w:r>
      <w:r w:rsidR="00607180" w:rsidRPr="008075A8">
        <w:rPr>
          <w:lang w:val="en-GB"/>
        </w:rPr>
        <w:t xml:space="preserve"> female </w:t>
      </w:r>
      <w:r w:rsidR="006F733D">
        <w:rPr>
          <w:lang w:val="en-GB"/>
        </w:rPr>
        <w:t>Sablefish</w:t>
      </w:r>
      <w:r w:rsidR="00607180" w:rsidRPr="008075A8">
        <w:rPr>
          <w:lang w:val="en-GB"/>
        </w:rPr>
        <w:t xml:space="preserve"> </w:t>
      </w:r>
      <w:r w:rsidR="008075A8" w:rsidRPr="008075A8">
        <w:rPr>
          <w:lang w:val="en-GB"/>
        </w:rPr>
        <w:t>have been</w:t>
      </w:r>
      <w:r w:rsidR="00607180" w:rsidRPr="008075A8">
        <w:rPr>
          <w:lang w:val="en-GB"/>
        </w:rPr>
        <w:t xml:space="preserve"> aged </w:t>
      </w:r>
      <w:r w:rsidR="008075A8" w:rsidRPr="008075A8">
        <w:rPr>
          <w:lang w:val="en-GB"/>
        </w:rPr>
        <w:t xml:space="preserve">to date and the highest proportion </w:t>
      </w:r>
      <w:r w:rsidR="005352B1">
        <w:rPr>
          <w:lang w:val="en-GB"/>
        </w:rPr>
        <w:t xml:space="preserve">were </w:t>
      </w:r>
      <w:r w:rsidR="008075A8" w:rsidRPr="008075A8">
        <w:rPr>
          <w:lang w:val="en-GB"/>
        </w:rPr>
        <w:t xml:space="preserve"> </w:t>
      </w:r>
      <w:r w:rsidR="006A330A">
        <w:rPr>
          <w:lang w:val="en-GB"/>
        </w:rPr>
        <w:t>8</w:t>
      </w:r>
      <w:r w:rsidR="008075A8" w:rsidRPr="008075A8">
        <w:rPr>
          <w:lang w:val="en-GB"/>
        </w:rPr>
        <w:t xml:space="preserve"> year olds</w:t>
      </w:r>
      <w:r w:rsidR="00921622">
        <w:rPr>
          <w:lang w:val="en-GB"/>
        </w:rPr>
        <w:t xml:space="preserve"> (Figure 17)</w:t>
      </w:r>
      <w:r w:rsidR="008075A8" w:rsidRPr="008075A8">
        <w:rPr>
          <w:lang w:val="en-GB"/>
        </w:rPr>
        <w:t>.</w:t>
      </w:r>
    </w:p>
    <w:p w:rsidR="008075A8" w:rsidRPr="00607180" w:rsidRDefault="008075A8" w:rsidP="00607180">
      <w:pPr>
        <w:rPr>
          <w:color w:val="17365D" w:themeColor="text2" w:themeShade="BF"/>
          <w:lang w:val="en-GB"/>
        </w:rPr>
      </w:pPr>
    </w:p>
    <w:p w:rsidR="00607180" w:rsidRPr="00607180" w:rsidRDefault="00607180" w:rsidP="00607180">
      <w:pPr>
        <w:pStyle w:val="NoSpacing"/>
        <w:rPr>
          <w:color w:val="17365D" w:themeColor="text2" w:themeShade="BF"/>
          <w:lang w:val="en-GB"/>
        </w:rPr>
      </w:pPr>
      <w:r w:rsidRPr="00607180">
        <w:rPr>
          <w:color w:val="17365D" w:themeColor="text2" w:themeShade="BF"/>
          <w:lang w:val="en-GB"/>
        </w:rPr>
        <w:tab/>
      </w:r>
      <w:r w:rsidRPr="00134D0E">
        <w:rPr>
          <w:lang w:val="en-GB"/>
        </w:rPr>
        <w:t xml:space="preserve">In 1998 and 1989, the highest proportion of female </w:t>
      </w:r>
      <w:r w:rsidR="006F733D">
        <w:rPr>
          <w:lang w:val="en-GB"/>
        </w:rPr>
        <w:t>Sablefish</w:t>
      </w:r>
      <w:r w:rsidRPr="00134D0E">
        <w:rPr>
          <w:lang w:val="en-GB"/>
        </w:rPr>
        <w:t xml:space="preserve"> were </w:t>
      </w:r>
      <w:r w:rsidR="00921622">
        <w:rPr>
          <w:lang w:val="en-GB"/>
        </w:rPr>
        <w:t xml:space="preserve">ages </w:t>
      </w:r>
      <w:r w:rsidRPr="00134D0E">
        <w:rPr>
          <w:lang w:val="en-GB"/>
        </w:rPr>
        <w:t xml:space="preserve">7 and 8.  In 1990, </w:t>
      </w:r>
      <w:r w:rsidR="000E0F8D">
        <w:rPr>
          <w:lang w:val="en-GB"/>
        </w:rPr>
        <w:t>4</w:t>
      </w:r>
      <w:r w:rsidR="006A330A">
        <w:rPr>
          <w:lang w:val="en-GB"/>
        </w:rPr>
        <w:t xml:space="preserve"> year old </w:t>
      </w:r>
      <w:r w:rsidR="006F733D">
        <w:rPr>
          <w:lang w:val="en-GB"/>
        </w:rPr>
        <w:t>Sablefish</w:t>
      </w:r>
      <w:r w:rsidRPr="00134D0E">
        <w:rPr>
          <w:lang w:val="en-GB"/>
        </w:rPr>
        <w:t xml:space="preserve"> had the highest ratio.  Then older female fish showed up in 1991 at age 11 and in 1992 at age 7.  </w:t>
      </w:r>
      <w:r w:rsidR="00921622">
        <w:rPr>
          <w:lang w:val="en-GB"/>
        </w:rPr>
        <w:t>Between</w:t>
      </w:r>
      <w:r w:rsidR="00921622" w:rsidRPr="00134D0E">
        <w:rPr>
          <w:lang w:val="en-GB"/>
        </w:rPr>
        <w:t xml:space="preserve"> </w:t>
      </w:r>
      <w:r w:rsidRPr="00134D0E">
        <w:rPr>
          <w:lang w:val="en-GB"/>
        </w:rPr>
        <w:t xml:space="preserve">1993 through to 1998, the highest proportion of ages showed a steady </w:t>
      </w:r>
      <w:r w:rsidR="00134D0E">
        <w:rPr>
          <w:lang w:val="en-GB"/>
        </w:rPr>
        <w:t>increment</w:t>
      </w:r>
      <w:r w:rsidRPr="00134D0E">
        <w:rPr>
          <w:lang w:val="en-GB"/>
        </w:rPr>
        <w:t xml:space="preserve"> at 3, 4, 5, 6, 7 and 8 years of age, </w:t>
      </w:r>
      <w:r w:rsidRPr="00134D0E">
        <w:rPr>
          <w:lang w:val="en-GB"/>
        </w:rPr>
        <w:lastRenderedPageBreak/>
        <w:t>respecti</w:t>
      </w:r>
      <w:r w:rsidR="008075A8" w:rsidRPr="00134D0E">
        <w:rPr>
          <w:lang w:val="en-GB"/>
        </w:rPr>
        <w:t xml:space="preserve">vely.  Over the next four years, </w:t>
      </w:r>
      <w:r w:rsidRPr="00134D0E">
        <w:rPr>
          <w:lang w:val="en-GB"/>
        </w:rPr>
        <w:t xml:space="preserve">the highest ratio of female </w:t>
      </w:r>
      <w:r w:rsidR="006F733D">
        <w:rPr>
          <w:lang w:val="en-GB"/>
        </w:rPr>
        <w:t>Sablefish</w:t>
      </w:r>
      <w:r w:rsidRPr="00134D0E">
        <w:rPr>
          <w:lang w:val="en-GB"/>
        </w:rPr>
        <w:t xml:space="preserve"> ages remained the same at 5 </w:t>
      </w:r>
      <w:r w:rsidRPr="00A20DD8">
        <w:rPr>
          <w:lang w:val="en-GB"/>
        </w:rPr>
        <w:t>years old in 1999, 2000 and 2002 and at 6 years old in 2001.  From 2003 through to 2010, the hig</w:t>
      </w:r>
      <w:r w:rsidR="006A330A">
        <w:rPr>
          <w:lang w:val="en-GB"/>
        </w:rPr>
        <w:t>hest proportion of ages showed another</w:t>
      </w:r>
      <w:r w:rsidRPr="00A20DD8">
        <w:rPr>
          <w:lang w:val="en-GB"/>
        </w:rPr>
        <w:t xml:space="preserve"> steady </w:t>
      </w:r>
      <w:r w:rsidR="00134D0E" w:rsidRPr="00A20DD8">
        <w:rPr>
          <w:lang w:val="en-GB"/>
        </w:rPr>
        <w:t>increment of</w:t>
      </w:r>
      <w:r w:rsidRPr="00A20DD8">
        <w:rPr>
          <w:lang w:val="en-GB"/>
        </w:rPr>
        <w:t xml:space="preserve"> 3, 4, 5, 6, 7, 8, 9 and 10 years of age, respectively</w:t>
      </w:r>
      <w:r w:rsidR="00134D0E" w:rsidRPr="00A20DD8">
        <w:rPr>
          <w:lang w:val="en-GB"/>
        </w:rPr>
        <w:t>.</w:t>
      </w:r>
      <w:r w:rsidRPr="00A20DD8">
        <w:rPr>
          <w:lang w:val="en-GB"/>
        </w:rPr>
        <w:t xml:space="preserve"> </w:t>
      </w:r>
      <w:r w:rsidR="00134D0E" w:rsidRPr="00A20DD8">
        <w:rPr>
          <w:lang w:val="en-GB"/>
        </w:rPr>
        <w:t xml:space="preserve">In 2011, </w:t>
      </w:r>
      <w:r w:rsidR="000E0AD6" w:rsidRPr="00A20DD8">
        <w:rPr>
          <w:lang w:val="en-GB"/>
        </w:rPr>
        <w:t xml:space="preserve">the dominant age of female </w:t>
      </w:r>
      <w:r w:rsidR="006F733D">
        <w:rPr>
          <w:lang w:val="en-GB"/>
        </w:rPr>
        <w:t>Sablefish</w:t>
      </w:r>
      <w:r w:rsidR="000E0AD6" w:rsidRPr="00A20DD8">
        <w:rPr>
          <w:lang w:val="en-GB"/>
        </w:rPr>
        <w:t xml:space="preserve"> </w:t>
      </w:r>
      <w:r w:rsidR="005352B1">
        <w:rPr>
          <w:lang w:val="en-GB"/>
        </w:rPr>
        <w:t>was</w:t>
      </w:r>
      <w:r w:rsidR="005352B1" w:rsidRPr="00A20DD8">
        <w:rPr>
          <w:lang w:val="en-GB"/>
        </w:rPr>
        <w:t xml:space="preserve"> </w:t>
      </w:r>
      <w:r w:rsidR="000E0AD6" w:rsidRPr="00A20DD8">
        <w:rPr>
          <w:lang w:val="en-GB"/>
        </w:rPr>
        <w:t xml:space="preserve">3 years old </w:t>
      </w:r>
      <w:r w:rsidRPr="00A20DD8">
        <w:rPr>
          <w:lang w:val="en-GB"/>
        </w:rPr>
        <w:t>(</w:t>
      </w:r>
      <w:r w:rsidR="000E02E9">
        <w:rPr>
          <w:lang w:val="en-GB"/>
        </w:rPr>
        <w:fldChar w:fldCharType="begin"/>
      </w:r>
      <w:r w:rsidR="000E02E9">
        <w:instrText xml:space="preserve"> REF _Ref352825249 \h </w:instrText>
      </w:r>
      <w:r w:rsidR="000E02E9">
        <w:rPr>
          <w:lang w:val="en-GB"/>
        </w:rPr>
      </w:r>
      <w:r w:rsidR="000E02E9">
        <w:rPr>
          <w:lang w:val="en-GB"/>
        </w:rPr>
        <w:fldChar w:fldCharType="separate"/>
      </w:r>
      <w:r w:rsidR="00E23AA3">
        <w:t xml:space="preserve">Figure </w:t>
      </w:r>
      <w:r w:rsidR="00E23AA3">
        <w:rPr>
          <w:noProof/>
        </w:rPr>
        <w:t>16</w:t>
      </w:r>
      <w:r w:rsidR="000E02E9">
        <w:rPr>
          <w:lang w:val="en-GB"/>
        </w:rPr>
        <w:fldChar w:fldCharType="end"/>
      </w:r>
      <w:r w:rsidRPr="00A20DD8">
        <w:rPr>
          <w:lang w:val="en-GB"/>
        </w:rPr>
        <w:t>).</w:t>
      </w:r>
    </w:p>
    <w:p w:rsidR="00607180" w:rsidRPr="00607180" w:rsidRDefault="00607180" w:rsidP="00607180">
      <w:pPr>
        <w:rPr>
          <w:color w:val="17365D" w:themeColor="text2" w:themeShade="BF"/>
          <w:lang w:val="en-GB"/>
        </w:rPr>
      </w:pPr>
    </w:p>
    <w:p w:rsidR="00607180" w:rsidRPr="000B1AA9" w:rsidRDefault="00A20DD8" w:rsidP="00607180">
      <w:r w:rsidRPr="00BD27EC">
        <w:t>The</w:t>
      </w:r>
      <w:r w:rsidR="00607180" w:rsidRPr="00BD27EC">
        <w:t xml:space="preserve"> highest </w:t>
      </w:r>
      <w:proofErr w:type="gramStart"/>
      <w:r w:rsidR="00732B77" w:rsidRPr="00BD27EC">
        <w:t xml:space="preserve">proportion of male </w:t>
      </w:r>
      <w:r w:rsidR="00732B77">
        <w:t>Sablefish</w:t>
      </w:r>
      <w:r w:rsidR="00732B77" w:rsidRPr="00BD27EC">
        <w:t xml:space="preserve"> in 1988 w</w:t>
      </w:r>
      <w:r w:rsidR="00732B77">
        <w:t>ere</w:t>
      </w:r>
      <w:proofErr w:type="gramEnd"/>
      <w:r w:rsidR="00732B77" w:rsidRPr="00BD27EC">
        <w:t xml:space="preserve"> </w:t>
      </w:r>
      <w:r w:rsidR="00607180" w:rsidRPr="00BD27EC">
        <w:t>3 year olds</w:t>
      </w:r>
      <w:r w:rsidR="00BD27EC" w:rsidRPr="00BD27EC">
        <w:t xml:space="preserve"> </w:t>
      </w:r>
      <w:r w:rsidR="00EB01EB" w:rsidRPr="00BD27EC">
        <w:t>and in</w:t>
      </w:r>
      <w:r w:rsidR="00607180" w:rsidRPr="00BD27EC">
        <w:t xml:space="preserve"> 1989, the highest proportion were 7 year o</w:t>
      </w:r>
      <w:r w:rsidR="00EB01EB" w:rsidRPr="00BD27EC">
        <w:t xml:space="preserve">lds.  In 1990, 1991 and 1992, </w:t>
      </w:r>
      <w:r w:rsidR="006F733D">
        <w:t>Sablefish</w:t>
      </w:r>
      <w:r w:rsidR="00EB01EB" w:rsidRPr="00BD27EC">
        <w:t xml:space="preserve"> ages</w:t>
      </w:r>
      <w:r w:rsidR="00607180" w:rsidRPr="00BD27EC">
        <w:t xml:space="preserve"> 4, 6 and </w:t>
      </w:r>
      <w:r w:rsidR="00C34BF6" w:rsidRPr="00BD27EC">
        <w:t>7 had</w:t>
      </w:r>
      <w:r w:rsidR="00607180" w:rsidRPr="00BD27EC">
        <w:t xml:space="preserve"> the highest ratio.  Then, from 1993 through to 1999, the highest proportion of ages showed </w:t>
      </w:r>
      <w:r w:rsidR="00BD27EC" w:rsidRPr="00BD27EC">
        <w:t xml:space="preserve">a </w:t>
      </w:r>
      <w:r w:rsidR="00607180" w:rsidRPr="00BD27EC">
        <w:t xml:space="preserve">steady </w:t>
      </w:r>
      <w:r w:rsidRPr="00BD27EC">
        <w:t>increment</w:t>
      </w:r>
      <w:r w:rsidR="00921622">
        <w:t>al increase</w:t>
      </w:r>
      <w:r w:rsidR="00607180" w:rsidRPr="00BD27EC">
        <w:t xml:space="preserve"> </w:t>
      </w:r>
      <w:r w:rsidR="005677A4" w:rsidRPr="00BD27EC">
        <w:t>at</w:t>
      </w:r>
      <w:r w:rsidR="00607180" w:rsidRPr="00BD27EC">
        <w:t xml:space="preserve"> 3, 4, 5, 6, 7, 8 </w:t>
      </w:r>
      <w:r w:rsidR="000B1AA9">
        <w:t>and</w:t>
      </w:r>
      <w:r w:rsidR="00607180" w:rsidRPr="00BD27EC">
        <w:t xml:space="preserve"> 9 years of age, respectively.  In 2000, </w:t>
      </w:r>
      <w:r w:rsidR="00BD27EC" w:rsidRPr="00BD27EC">
        <w:t xml:space="preserve">the </w:t>
      </w:r>
      <w:r w:rsidR="006558B3">
        <w:t>top</w:t>
      </w:r>
      <w:r w:rsidR="00607180" w:rsidRPr="00BD27EC">
        <w:t xml:space="preserve"> </w:t>
      </w:r>
      <w:proofErr w:type="gramStart"/>
      <w:r w:rsidR="002B4B30" w:rsidRPr="00BD27EC">
        <w:t>proportion of male Sablefish were</w:t>
      </w:r>
      <w:proofErr w:type="gramEnd"/>
      <w:r w:rsidR="00BD27EC">
        <w:t xml:space="preserve"> young, at </w:t>
      </w:r>
      <w:r w:rsidR="00607180" w:rsidRPr="00BD27EC">
        <w:t xml:space="preserve">5 </w:t>
      </w:r>
      <w:r w:rsidR="00462B2F">
        <w:t>years old</w:t>
      </w:r>
      <w:r w:rsidR="005677A4" w:rsidRPr="00BD27EC">
        <w:t xml:space="preserve">. </w:t>
      </w:r>
      <w:r w:rsidR="000B1AA9">
        <w:t xml:space="preserve"> </w:t>
      </w:r>
      <w:r w:rsidR="00BD27EC" w:rsidRPr="00BD27EC">
        <w:t>The years</w:t>
      </w:r>
      <w:r w:rsidR="00607180" w:rsidRPr="00BD27EC">
        <w:t xml:space="preserve"> 2001 and 2</w:t>
      </w:r>
      <w:r w:rsidRPr="00BD27EC">
        <w:t>002</w:t>
      </w:r>
      <w:r w:rsidR="00BD27EC" w:rsidRPr="00BD27EC">
        <w:t xml:space="preserve"> were dominated by</w:t>
      </w:r>
      <w:r w:rsidR="000B1AA9">
        <w:t xml:space="preserve"> 7 year olds, whereas the years 2003, 2004 and 2005 were dominated by 5 year olds</w:t>
      </w:r>
      <w:r>
        <w:rPr>
          <w:color w:val="17365D" w:themeColor="text2" w:themeShade="BF"/>
        </w:rPr>
        <w:t xml:space="preserve">. </w:t>
      </w:r>
      <w:r w:rsidR="00607180" w:rsidRPr="000B1AA9">
        <w:t>A</w:t>
      </w:r>
      <w:r w:rsidR="000B1AA9" w:rsidRPr="000B1AA9">
        <w:t>nother</w:t>
      </w:r>
      <w:r w:rsidR="00607180" w:rsidRPr="000B1AA9">
        <w:t xml:space="preserve"> steady in</w:t>
      </w:r>
      <w:r w:rsidR="000B1AA9" w:rsidRPr="000B1AA9">
        <w:t>crement</w:t>
      </w:r>
      <w:r w:rsidR="00607180" w:rsidRPr="000B1AA9">
        <w:t xml:space="preserve"> in ages </w:t>
      </w:r>
      <w:r w:rsidR="00EF04B8">
        <w:t xml:space="preserve">that showed the highest </w:t>
      </w:r>
      <w:r w:rsidR="006558B3">
        <w:t xml:space="preserve">counts </w:t>
      </w:r>
      <w:r w:rsidR="00EF04B8">
        <w:t>occurred in 2006 (</w:t>
      </w:r>
      <w:r w:rsidR="00607180" w:rsidRPr="000B1AA9">
        <w:t>6</w:t>
      </w:r>
      <w:r w:rsidR="00EF04B8">
        <w:t xml:space="preserve"> years old)</w:t>
      </w:r>
      <w:r w:rsidR="00607180" w:rsidRPr="000B1AA9">
        <w:t>,</w:t>
      </w:r>
      <w:r w:rsidR="006558B3">
        <w:t xml:space="preserve"> </w:t>
      </w:r>
      <w:r w:rsidR="00EF04B8">
        <w:t>2007 (</w:t>
      </w:r>
      <w:r w:rsidR="00607180" w:rsidRPr="000B1AA9">
        <w:t>7</w:t>
      </w:r>
      <w:r w:rsidR="00EF04B8">
        <w:t xml:space="preserve"> years old)</w:t>
      </w:r>
      <w:r w:rsidR="00607180" w:rsidRPr="000B1AA9">
        <w:t>,</w:t>
      </w:r>
      <w:r w:rsidR="00EF04B8">
        <w:t xml:space="preserve"> 2008 (</w:t>
      </w:r>
      <w:r w:rsidR="00607180" w:rsidRPr="000B1AA9">
        <w:t>8</w:t>
      </w:r>
      <w:r w:rsidR="00EF04B8">
        <w:t xml:space="preserve"> years old)</w:t>
      </w:r>
      <w:r w:rsidR="00607180" w:rsidRPr="000B1AA9">
        <w:t>,</w:t>
      </w:r>
      <w:r w:rsidR="00EF04B8">
        <w:t xml:space="preserve"> 2009</w:t>
      </w:r>
      <w:r w:rsidR="00607180" w:rsidRPr="000B1AA9">
        <w:t xml:space="preserve"> </w:t>
      </w:r>
      <w:r w:rsidR="00EF04B8">
        <w:t xml:space="preserve">(8 and </w:t>
      </w:r>
      <w:r w:rsidR="00607180" w:rsidRPr="000B1AA9">
        <w:t>9</w:t>
      </w:r>
      <w:r w:rsidR="00EF04B8">
        <w:t xml:space="preserve"> years old)</w:t>
      </w:r>
      <w:r w:rsidR="00607180" w:rsidRPr="000B1AA9">
        <w:t xml:space="preserve"> and </w:t>
      </w:r>
      <w:r w:rsidR="00EF04B8">
        <w:t>2010 (</w:t>
      </w:r>
      <w:r w:rsidR="00607180" w:rsidRPr="000B1AA9">
        <w:t>10 year</w:t>
      </w:r>
      <w:r w:rsidR="006A330A" w:rsidRPr="000B1AA9">
        <w:t>s</w:t>
      </w:r>
      <w:r w:rsidR="00607180" w:rsidRPr="000B1AA9">
        <w:t xml:space="preserve"> old</w:t>
      </w:r>
      <w:r w:rsidR="00EF04B8">
        <w:t xml:space="preserve">). </w:t>
      </w:r>
      <w:r>
        <w:rPr>
          <w:color w:val="17365D" w:themeColor="text2" w:themeShade="BF"/>
        </w:rPr>
        <w:t xml:space="preserve"> </w:t>
      </w:r>
      <w:r w:rsidRPr="000B1AA9">
        <w:t xml:space="preserve">In 2011, </w:t>
      </w:r>
      <w:r w:rsidR="006558B3">
        <w:t>the highest</w:t>
      </w:r>
      <w:r w:rsidR="00EF04B8">
        <w:t xml:space="preserve"> </w:t>
      </w:r>
      <w:r w:rsidR="006558B3">
        <w:t>proportions</w:t>
      </w:r>
      <w:r w:rsidR="00EF04B8">
        <w:t xml:space="preserve"> of </w:t>
      </w:r>
      <w:r w:rsidRPr="000B1AA9">
        <w:t xml:space="preserve">male </w:t>
      </w:r>
      <w:r w:rsidR="006F733D">
        <w:t>Sablefish</w:t>
      </w:r>
      <w:r w:rsidRPr="000B1AA9">
        <w:t xml:space="preserve"> </w:t>
      </w:r>
      <w:r w:rsidR="006558B3">
        <w:t xml:space="preserve">were in both </w:t>
      </w:r>
      <w:r w:rsidRPr="000B1AA9">
        <w:t>age</w:t>
      </w:r>
      <w:r w:rsidR="00EF04B8">
        <w:t xml:space="preserve">s 4 and 11 </w:t>
      </w:r>
      <w:r w:rsidR="000B1AA9">
        <w:t>(</w:t>
      </w:r>
      <w:r w:rsidR="000E02E9">
        <w:fldChar w:fldCharType="begin"/>
      </w:r>
      <w:r w:rsidR="000E02E9">
        <w:instrText xml:space="preserve"> REF _Ref352830569 \h </w:instrText>
      </w:r>
      <w:r w:rsidR="000E02E9">
        <w:fldChar w:fldCharType="separate"/>
      </w:r>
      <w:r w:rsidR="00E23AA3">
        <w:t xml:space="preserve">Figure </w:t>
      </w:r>
      <w:r w:rsidR="00E23AA3">
        <w:rPr>
          <w:noProof/>
        </w:rPr>
        <w:t>17</w:t>
      </w:r>
      <w:r w:rsidR="000E02E9">
        <w:fldChar w:fldCharType="end"/>
      </w:r>
      <w:r w:rsidR="000B1AA9">
        <w:t>).</w:t>
      </w:r>
    </w:p>
    <w:p w:rsidR="00607180" w:rsidRPr="00607180" w:rsidRDefault="00607180" w:rsidP="00607180">
      <w:pPr>
        <w:rPr>
          <w:color w:val="17365D" w:themeColor="text2" w:themeShade="BF"/>
        </w:rPr>
      </w:pPr>
    </w:p>
    <w:p w:rsidR="00607180" w:rsidRPr="00EA4745" w:rsidRDefault="00607180" w:rsidP="00607180">
      <w:pPr>
        <w:rPr>
          <w:lang w:val="en-GB"/>
        </w:rPr>
      </w:pPr>
      <w:r w:rsidRPr="00EA4745">
        <w:rPr>
          <w:lang w:val="en-GB"/>
        </w:rPr>
        <w:t xml:space="preserve">The oldest female </w:t>
      </w:r>
      <w:r w:rsidR="006F733D">
        <w:rPr>
          <w:lang w:val="en-GB"/>
        </w:rPr>
        <w:t>Sablefish</w:t>
      </w:r>
      <w:r w:rsidRPr="00EA4745">
        <w:rPr>
          <w:lang w:val="en-GB"/>
        </w:rPr>
        <w:t xml:space="preserve"> </w:t>
      </w:r>
      <w:proofErr w:type="gramStart"/>
      <w:r w:rsidRPr="00EA4745">
        <w:rPr>
          <w:lang w:val="en-GB"/>
        </w:rPr>
        <w:t>ages</w:t>
      </w:r>
      <w:r w:rsidR="005352B1">
        <w:rPr>
          <w:lang w:val="en-GB"/>
        </w:rPr>
        <w:t>(</w:t>
      </w:r>
      <w:proofErr w:type="gramEnd"/>
      <w:r w:rsidRPr="00EA4745">
        <w:rPr>
          <w:lang w:val="en-GB"/>
        </w:rPr>
        <w:t xml:space="preserve"> 92 and 87 years</w:t>
      </w:r>
      <w:r w:rsidR="005352B1">
        <w:rPr>
          <w:lang w:val="en-GB"/>
        </w:rPr>
        <w:t>)</w:t>
      </w:r>
      <w:r w:rsidRPr="00EA4745">
        <w:rPr>
          <w:lang w:val="en-GB"/>
        </w:rPr>
        <w:t xml:space="preserve"> were recorded  in 2003 and 1992, respectively.   The oldest m</w:t>
      </w:r>
      <w:r w:rsidR="00EA4745" w:rsidRPr="00EA4745">
        <w:rPr>
          <w:lang w:val="en-GB"/>
        </w:rPr>
        <w:t xml:space="preserve">ale </w:t>
      </w:r>
      <w:r w:rsidR="006F733D">
        <w:rPr>
          <w:lang w:val="en-GB"/>
        </w:rPr>
        <w:t>Sablefish</w:t>
      </w:r>
      <w:r w:rsidR="00EA4745" w:rsidRPr="00EA4745">
        <w:rPr>
          <w:lang w:val="en-GB"/>
        </w:rPr>
        <w:t xml:space="preserve"> </w:t>
      </w:r>
      <w:r w:rsidR="007362C1">
        <w:rPr>
          <w:lang w:val="en-GB"/>
        </w:rPr>
        <w:t>(</w:t>
      </w:r>
      <w:r w:rsidR="00EA4745" w:rsidRPr="00EA4745">
        <w:rPr>
          <w:lang w:val="en-GB"/>
        </w:rPr>
        <w:t>84</w:t>
      </w:r>
      <w:r w:rsidRPr="00EA4745">
        <w:rPr>
          <w:lang w:val="en-GB"/>
        </w:rPr>
        <w:t xml:space="preserve"> </w:t>
      </w:r>
      <w:r w:rsidR="00EA4745" w:rsidRPr="00EA4745">
        <w:rPr>
          <w:lang w:val="en-GB"/>
        </w:rPr>
        <w:t xml:space="preserve">and 83 </w:t>
      </w:r>
      <w:r w:rsidRPr="00EA4745">
        <w:rPr>
          <w:lang w:val="en-GB"/>
        </w:rPr>
        <w:t>years</w:t>
      </w:r>
      <w:r w:rsidR="007362C1">
        <w:rPr>
          <w:lang w:val="en-GB"/>
        </w:rPr>
        <w:t>)</w:t>
      </w:r>
      <w:r w:rsidRPr="00EA4745">
        <w:rPr>
          <w:lang w:val="en-GB"/>
        </w:rPr>
        <w:t xml:space="preserve"> were documented for the </w:t>
      </w:r>
      <w:r w:rsidR="00EA4745" w:rsidRPr="00EA4745">
        <w:rPr>
          <w:lang w:val="en-GB"/>
        </w:rPr>
        <w:t>survey year 2010.</w:t>
      </w:r>
    </w:p>
    <w:p w:rsidR="0046473D" w:rsidRPr="00BB7316" w:rsidRDefault="0046473D" w:rsidP="0046473D">
      <w:pPr>
        <w:pStyle w:val="myheading2"/>
      </w:pPr>
      <w:bookmarkStart w:id="79" w:name="_Toc370203185"/>
      <w:r w:rsidRPr="00BB7316">
        <w:t>OCEANOGRAPHIC TEMPERATURES AND DEPTHS</w:t>
      </w:r>
      <w:bookmarkEnd w:id="79"/>
    </w:p>
    <w:p w:rsidR="0046473D" w:rsidRPr="00BB7316" w:rsidRDefault="0046473D" w:rsidP="0046473D">
      <w:r w:rsidRPr="00BB7316">
        <w:t xml:space="preserve">Co-plots of average temperatures and average depths by 1-degree latitude intervals from south-west Vancouver Island to northwest </w:t>
      </w:r>
      <w:proofErr w:type="spellStart"/>
      <w:r w:rsidRPr="00BB7316">
        <w:t>Haida</w:t>
      </w:r>
      <w:proofErr w:type="spellEnd"/>
      <w:r w:rsidRPr="00BB7316">
        <w:t xml:space="preserve"> </w:t>
      </w:r>
      <w:proofErr w:type="spellStart"/>
      <w:r w:rsidRPr="00BB7316">
        <w:t>Gwaii</w:t>
      </w:r>
      <w:proofErr w:type="spellEnd"/>
      <w:r w:rsidRPr="00BB7316">
        <w:t xml:space="preserve"> are shown </w:t>
      </w:r>
      <w:r w:rsidR="00401E9F" w:rsidRPr="00BB7316">
        <w:t xml:space="preserve">in </w:t>
      </w:r>
      <w:r w:rsidR="00401E9F" w:rsidRPr="00BB7316">
        <w:fldChar w:fldCharType="begin"/>
      </w:r>
      <w:r w:rsidR="00401E9F" w:rsidRPr="00BB7316">
        <w:instrText xml:space="preserve"> REF _Ref352663624 \h </w:instrText>
      </w:r>
      <w:r w:rsidR="00401E9F" w:rsidRPr="00BB7316">
        <w:fldChar w:fldCharType="separate"/>
      </w:r>
      <w:r w:rsidR="00E23AA3">
        <w:t xml:space="preserve">Figure </w:t>
      </w:r>
      <w:r w:rsidR="00E23AA3">
        <w:rPr>
          <w:noProof/>
        </w:rPr>
        <w:t>18</w:t>
      </w:r>
      <w:r w:rsidR="00401E9F" w:rsidRPr="00BB7316">
        <w:fldChar w:fldCharType="end"/>
      </w:r>
      <w:r w:rsidR="00401E9F" w:rsidRPr="00BB7316">
        <w:t xml:space="preserve"> (2007 and 2008), </w:t>
      </w:r>
      <w:r w:rsidR="00401E9F" w:rsidRPr="00BB7316">
        <w:fldChar w:fldCharType="begin"/>
      </w:r>
      <w:r w:rsidR="00401E9F" w:rsidRPr="00BB7316">
        <w:instrText xml:space="preserve"> REF _Ref352828527 \h </w:instrText>
      </w:r>
      <w:r w:rsidR="00401E9F" w:rsidRPr="00BB7316">
        <w:fldChar w:fldCharType="separate"/>
      </w:r>
      <w:r w:rsidR="00E23AA3">
        <w:t xml:space="preserve">Figure </w:t>
      </w:r>
      <w:r w:rsidR="00E23AA3">
        <w:rPr>
          <w:noProof/>
        </w:rPr>
        <w:t>19</w:t>
      </w:r>
      <w:r w:rsidR="00401E9F" w:rsidRPr="00BB7316">
        <w:fldChar w:fldCharType="end"/>
      </w:r>
      <w:r w:rsidR="00401E9F" w:rsidRPr="00BB7316">
        <w:t xml:space="preserve"> (2009 and 2010) and</w:t>
      </w:r>
      <w:r w:rsidRPr="00BB7316">
        <w:t xml:space="preserve"> in</w:t>
      </w:r>
      <w:r w:rsidR="00401E9F" w:rsidRPr="00BB7316">
        <w:t xml:space="preserve"> </w:t>
      </w:r>
      <w:r w:rsidR="00401E9F" w:rsidRPr="00BB7316">
        <w:fldChar w:fldCharType="begin"/>
      </w:r>
      <w:r w:rsidR="00401E9F" w:rsidRPr="00BB7316">
        <w:instrText xml:space="preserve"> REF _Ref352663635 \h </w:instrText>
      </w:r>
      <w:r w:rsidR="00401E9F" w:rsidRPr="00BB7316">
        <w:fldChar w:fldCharType="separate"/>
      </w:r>
      <w:r w:rsidR="00E23AA3">
        <w:t xml:space="preserve">Figure </w:t>
      </w:r>
      <w:r w:rsidR="00E23AA3">
        <w:rPr>
          <w:noProof/>
        </w:rPr>
        <w:t>20</w:t>
      </w:r>
      <w:r w:rsidR="00401E9F" w:rsidRPr="00BB7316">
        <w:fldChar w:fldCharType="end"/>
      </w:r>
      <w:r w:rsidR="00401E9F" w:rsidRPr="00BB7316">
        <w:t xml:space="preserve"> (2011 and 2012)</w:t>
      </w:r>
      <w:r w:rsidRPr="00BB7316">
        <w:t>.</w:t>
      </w:r>
      <w:r w:rsidR="00DC50B9">
        <w:t xml:space="preserve">  The </w:t>
      </w:r>
      <w:r w:rsidR="002B4B30">
        <w:t>numbers of fishing sets deployed with a SBE 39 recorder within each latitude interval are</w:t>
      </w:r>
      <w:r w:rsidR="00A622B2">
        <w:t xml:space="preserve"> </w:t>
      </w:r>
      <w:r w:rsidR="00DC50B9">
        <w:t>represented by the letter n.</w:t>
      </w:r>
      <w:r w:rsidRPr="00BB7316">
        <w:t xml:space="preserve">  </w:t>
      </w:r>
      <w:r w:rsidR="00E5363C">
        <w:t xml:space="preserve">In each of the 1-degree </w:t>
      </w:r>
      <w:r w:rsidR="00DC50B9">
        <w:t xml:space="preserve">latitude </w:t>
      </w:r>
      <w:r w:rsidR="00BB7316" w:rsidRPr="00BB7316">
        <w:t>areas and years,</w:t>
      </w:r>
      <w:r w:rsidRPr="00BB7316">
        <w:t xml:space="preserve"> the </w:t>
      </w:r>
      <w:r w:rsidR="00BB7316">
        <w:t>average temperature</w:t>
      </w:r>
      <w:r w:rsidRPr="00BB7316">
        <w:t xml:space="preserve"> </w:t>
      </w:r>
      <w:r w:rsidR="00DC50B9">
        <w:t>decreased</w:t>
      </w:r>
      <w:r w:rsidRPr="00BB7316">
        <w:t xml:space="preserve"> with </w:t>
      </w:r>
      <w:r w:rsidR="00BB7316" w:rsidRPr="00BB7316">
        <w:t xml:space="preserve">increased </w:t>
      </w:r>
      <w:r w:rsidRPr="00BB7316">
        <w:t xml:space="preserve">depth.  </w:t>
      </w:r>
    </w:p>
    <w:p w:rsidR="00395ED1" w:rsidRPr="0046473D" w:rsidRDefault="00395ED1" w:rsidP="0046473D">
      <w:pPr>
        <w:rPr>
          <w:color w:val="17365D" w:themeColor="text2" w:themeShade="BF"/>
        </w:rPr>
      </w:pPr>
    </w:p>
    <w:p w:rsidR="001700BB" w:rsidRDefault="007E0E20" w:rsidP="001700BB">
      <w:pPr>
        <w:rPr>
          <w:rFonts w:ascii="Times-Roman" w:hAnsi="Times-Roman" w:cs="Times-Roman"/>
        </w:rPr>
      </w:pPr>
      <w:r>
        <w:rPr>
          <w:rFonts w:ascii="Times-Roman" w:hAnsi="Times-Roman" w:cs="Times-Roman"/>
        </w:rPr>
        <w:fldChar w:fldCharType="begin"/>
      </w:r>
      <w:r>
        <w:rPr>
          <w:rFonts w:ascii="Times-Roman" w:hAnsi="Times-Roman" w:cs="Times-Roman"/>
        </w:rPr>
        <w:instrText xml:space="preserve"> REF _Ref353457024 \h </w:instrText>
      </w:r>
      <w:r>
        <w:rPr>
          <w:rFonts w:ascii="Times-Roman" w:hAnsi="Times-Roman" w:cs="Times-Roman"/>
        </w:rPr>
      </w:r>
      <w:r>
        <w:rPr>
          <w:rFonts w:ascii="Times-Roman" w:hAnsi="Times-Roman" w:cs="Times-Roman"/>
        </w:rPr>
        <w:fldChar w:fldCharType="separate"/>
      </w:r>
      <w:r w:rsidR="00E23AA3">
        <w:t xml:space="preserve">Figure </w:t>
      </w:r>
      <w:r w:rsidR="00E23AA3">
        <w:rPr>
          <w:noProof/>
        </w:rPr>
        <w:t>21</w:t>
      </w:r>
      <w:r>
        <w:rPr>
          <w:rFonts w:ascii="Times-Roman" w:hAnsi="Times-Roman" w:cs="Times-Roman"/>
        </w:rPr>
        <w:fldChar w:fldCharType="end"/>
      </w:r>
      <w:r>
        <w:rPr>
          <w:rFonts w:ascii="Times-Roman" w:hAnsi="Times-Roman" w:cs="Times-Roman"/>
        </w:rPr>
        <w:t xml:space="preserve"> </w:t>
      </w:r>
      <w:r w:rsidR="0046473D" w:rsidRPr="00FA086B">
        <w:rPr>
          <w:rFonts w:ascii="Times-Roman" w:hAnsi="Times-Roman" w:cs="Times-Roman"/>
        </w:rPr>
        <w:t>displays the a</w:t>
      </w:r>
      <w:r w:rsidR="0046473D" w:rsidRPr="00FA086B">
        <w:t xml:space="preserve">verage temperatures as reported from the Sea-bird SBE 39 loggers at </w:t>
      </w:r>
      <w:r w:rsidR="00FC68FA" w:rsidRPr="00FC68FA">
        <w:t xml:space="preserve">1-degree latitude intervals </w:t>
      </w:r>
      <w:r w:rsidR="0066733B">
        <w:t xml:space="preserve">and </w:t>
      </w:r>
      <w:r w:rsidR="00FA086B" w:rsidRPr="00FA086B">
        <w:t>three</w:t>
      </w:r>
      <w:r w:rsidR="0046473D" w:rsidRPr="00FA086B">
        <w:t xml:space="preserve"> depth intervals: </w:t>
      </w:r>
      <w:r w:rsidR="0046473D" w:rsidRPr="00FA086B">
        <w:rPr>
          <w:iCs/>
        </w:rPr>
        <w:t>100-250 fathoms (</w:t>
      </w:r>
      <w:r w:rsidR="0046473D" w:rsidRPr="00FA086B">
        <w:rPr>
          <w:rFonts w:ascii="Times-Roman" w:hAnsi="Times-Roman" w:cs="Times-Roman"/>
        </w:rPr>
        <w:t>183  to 457 meters)</w:t>
      </w:r>
      <w:r w:rsidR="0046473D" w:rsidRPr="00FA086B">
        <w:rPr>
          <w:iCs/>
        </w:rPr>
        <w:t xml:space="preserve">, 250-450 fathoms (458-823 meters) and 450-750 </w:t>
      </w:r>
      <w:r w:rsidR="0046473D" w:rsidRPr="006945CE">
        <w:rPr>
          <w:iCs/>
        </w:rPr>
        <w:t xml:space="preserve">fathoms (824-1372 meters). </w:t>
      </w:r>
      <w:r w:rsidR="0066733B">
        <w:rPr>
          <w:iCs/>
        </w:rPr>
        <w:t xml:space="preserve"> </w:t>
      </w:r>
      <w:r w:rsidR="0046473D" w:rsidRPr="006945CE">
        <w:rPr>
          <w:iCs/>
        </w:rPr>
        <w:t xml:space="preserve">  </w:t>
      </w:r>
      <w:r w:rsidR="00053E4D">
        <w:rPr>
          <w:rFonts w:ascii="Times-Roman" w:hAnsi="Times-Roman" w:cs="Times-Roman"/>
        </w:rPr>
        <w:t xml:space="preserve">For </w:t>
      </w:r>
      <w:r w:rsidR="00930C4F">
        <w:rPr>
          <w:rFonts w:ascii="Times-Roman" w:hAnsi="Times-Roman" w:cs="Times-Roman"/>
        </w:rPr>
        <w:t>the</w:t>
      </w:r>
      <w:r w:rsidR="00053E4D">
        <w:rPr>
          <w:rFonts w:ascii="Times-Roman" w:hAnsi="Times-Roman" w:cs="Times-Roman"/>
        </w:rPr>
        <w:t xml:space="preserve"> years presented in</w:t>
      </w:r>
      <w:r>
        <w:rPr>
          <w:rFonts w:ascii="Times-Roman" w:hAnsi="Times-Roman" w:cs="Times-Roman"/>
        </w:rPr>
        <w:t xml:space="preserve"> </w:t>
      </w:r>
      <w:r>
        <w:rPr>
          <w:rFonts w:ascii="Times-Roman" w:hAnsi="Times-Roman" w:cs="Times-Roman"/>
        </w:rPr>
        <w:fldChar w:fldCharType="begin"/>
      </w:r>
      <w:r>
        <w:rPr>
          <w:rFonts w:ascii="Times-Roman" w:hAnsi="Times-Roman" w:cs="Times-Roman"/>
        </w:rPr>
        <w:instrText xml:space="preserve"> REF _Ref353457024 \h </w:instrText>
      </w:r>
      <w:r>
        <w:rPr>
          <w:rFonts w:ascii="Times-Roman" w:hAnsi="Times-Roman" w:cs="Times-Roman"/>
        </w:rPr>
      </w:r>
      <w:r>
        <w:rPr>
          <w:rFonts w:ascii="Times-Roman" w:hAnsi="Times-Roman" w:cs="Times-Roman"/>
        </w:rPr>
        <w:fldChar w:fldCharType="separate"/>
      </w:r>
      <w:r w:rsidR="00E23AA3">
        <w:t xml:space="preserve">Figure </w:t>
      </w:r>
      <w:r w:rsidR="00E23AA3">
        <w:rPr>
          <w:noProof/>
        </w:rPr>
        <w:t>21</w:t>
      </w:r>
      <w:r>
        <w:rPr>
          <w:rFonts w:ascii="Times-Roman" w:hAnsi="Times-Roman" w:cs="Times-Roman"/>
        </w:rPr>
        <w:fldChar w:fldCharType="end"/>
      </w:r>
      <w:r>
        <w:rPr>
          <w:rFonts w:ascii="Times-Roman" w:hAnsi="Times-Roman" w:cs="Times-Roman"/>
        </w:rPr>
        <w:t>,</w:t>
      </w:r>
      <w:r w:rsidR="00053E4D">
        <w:rPr>
          <w:rFonts w:ascii="Times-Roman" w:hAnsi="Times-Roman" w:cs="Times-Roman"/>
        </w:rPr>
        <w:t xml:space="preserve"> t</w:t>
      </w:r>
      <w:r w:rsidR="001700BB" w:rsidRPr="002F3A1A">
        <w:rPr>
          <w:rFonts w:ascii="Times-Roman" w:hAnsi="Times-Roman" w:cs="Times-Roman"/>
        </w:rPr>
        <w:t xml:space="preserve">he </w:t>
      </w:r>
      <w:r w:rsidR="00582E64">
        <w:rPr>
          <w:rFonts w:ascii="Times-Roman" w:hAnsi="Times-Roman" w:cs="Times-Roman"/>
        </w:rPr>
        <w:t xml:space="preserve">average </w:t>
      </w:r>
      <w:r w:rsidR="001700BB" w:rsidRPr="002F3A1A">
        <w:rPr>
          <w:rFonts w:ascii="Times-Roman" w:hAnsi="Times-Roman" w:cs="Times-Roman"/>
        </w:rPr>
        <w:t xml:space="preserve">temperatures in the </w:t>
      </w:r>
      <w:r w:rsidR="00053E4D">
        <w:rPr>
          <w:iCs/>
        </w:rPr>
        <w:t>shallow depths</w:t>
      </w:r>
      <w:r w:rsidR="001700BB">
        <w:rPr>
          <w:iCs/>
        </w:rPr>
        <w:t xml:space="preserve"> </w:t>
      </w:r>
      <w:r w:rsidR="001700BB" w:rsidRPr="002F3A1A">
        <w:rPr>
          <w:rFonts w:ascii="Times-Roman" w:hAnsi="Times-Roman" w:cs="Times-Roman"/>
        </w:rPr>
        <w:t>range</w:t>
      </w:r>
      <w:r w:rsidR="00E16520">
        <w:rPr>
          <w:rFonts w:ascii="Times-Roman" w:hAnsi="Times-Roman" w:cs="Times-Roman"/>
        </w:rPr>
        <w:t>d</w:t>
      </w:r>
      <w:r w:rsidR="001700BB" w:rsidRPr="002F3A1A">
        <w:rPr>
          <w:rFonts w:ascii="Times-Roman" w:hAnsi="Times-Roman" w:cs="Times-Roman"/>
        </w:rPr>
        <w:t xml:space="preserve"> from </w:t>
      </w:r>
      <w:r w:rsidR="001700BB">
        <w:rPr>
          <w:rFonts w:ascii="Times-Roman" w:hAnsi="Times-Roman" w:cs="Times-Roman"/>
        </w:rPr>
        <w:t xml:space="preserve">approximately </w:t>
      </w:r>
      <w:r w:rsidR="001700BB" w:rsidRPr="002F3A1A">
        <w:rPr>
          <w:rFonts w:ascii="Times-Roman" w:hAnsi="Times-Roman" w:cs="Times-Roman"/>
        </w:rPr>
        <w:t>5 to 7 ºC</w:t>
      </w:r>
      <w:r w:rsidR="001700BB">
        <w:rPr>
          <w:rFonts w:ascii="Times-Roman" w:hAnsi="Times-Roman" w:cs="Times-Roman"/>
        </w:rPr>
        <w:t xml:space="preserve">, the </w:t>
      </w:r>
      <w:r w:rsidR="00582E64">
        <w:rPr>
          <w:rFonts w:ascii="Times-Roman" w:hAnsi="Times-Roman" w:cs="Times-Roman"/>
        </w:rPr>
        <w:t xml:space="preserve">average </w:t>
      </w:r>
      <w:r w:rsidR="001700BB" w:rsidRPr="002F3A1A">
        <w:rPr>
          <w:rFonts w:ascii="Times-Roman" w:hAnsi="Times-Roman" w:cs="Times-Roman"/>
        </w:rPr>
        <w:t xml:space="preserve">temperatures in the </w:t>
      </w:r>
      <w:r w:rsidR="00053E4D">
        <w:rPr>
          <w:iCs/>
        </w:rPr>
        <w:t>mid-depths</w:t>
      </w:r>
      <w:r w:rsidR="001700BB">
        <w:rPr>
          <w:iCs/>
        </w:rPr>
        <w:t xml:space="preserve"> range</w:t>
      </w:r>
      <w:r w:rsidR="00E16520">
        <w:rPr>
          <w:iCs/>
        </w:rPr>
        <w:t>d</w:t>
      </w:r>
      <w:r w:rsidR="001700BB">
        <w:rPr>
          <w:iCs/>
        </w:rPr>
        <w:t xml:space="preserve"> from </w:t>
      </w:r>
      <w:r w:rsidR="001700BB">
        <w:rPr>
          <w:rFonts w:ascii="Times-Roman" w:hAnsi="Times-Roman" w:cs="Times-Roman"/>
        </w:rPr>
        <w:t>approximately 4 to 5</w:t>
      </w:r>
      <w:r w:rsidR="001700BB" w:rsidRPr="002F3A1A">
        <w:rPr>
          <w:rFonts w:ascii="Times-Roman" w:hAnsi="Times-Roman" w:cs="Times-Roman"/>
        </w:rPr>
        <w:t xml:space="preserve"> ºC</w:t>
      </w:r>
      <w:r w:rsidR="001700BB">
        <w:rPr>
          <w:rFonts w:ascii="Times-Roman" w:hAnsi="Times-Roman" w:cs="Times-Roman"/>
        </w:rPr>
        <w:t xml:space="preserve"> and in the </w:t>
      </w:r>
      <w:r w:rsidR="00053E4D">
        <w:rPr>
          <w:iCs/>
        </w:rPr>
        <w:t>deep depths,</w:t>
      </w:r>
      <w:r w:rsidR="001700BB">
        <w:rPr>
          <w:iCs/>
        </w:rPr>
        <w:t xml:space="preserve"> the </w:t>
      </w:r>
      <w:r w:rsidR="00582E64">
        <w:rPr>
          <w:rFonts w:ascii="Times-Roman" w:hAnsi="Times-Roman" w:cs="Times-Roman"/>
        </w:rPr>
        <w:t xml:space="preserve">average </w:t>
      </w:r>
      <w:r w:rsidR="001700BB" w:rsidRPr="002F3A1A">
        <w:rPr>
          <w:rFonts w:ascii="Times-Roman" w:hAnsi="Times-Roman" w:cs="Times-Roman"/>
        </w:rPr>
        <w:t>temperatures</w:t>
      </w:r>
      <w:r w:rsidR="001700BB" w:rsidRPr="001700BB">
        <w:rPr>
          <w:iCs/>
        </w:rPr>
        <w:t xml:space="preserve"> </w:t>
      </w:r>
      <w:r w:rsidR="001700BB">
        <w:rPr>
          <w:iCs/>
        </w:rPr>
        <w:t>range</w:t>
      </w:r>
      <w:r w:rsidR="00E16520">
        <w:rPr>
          <w:iCs/>
        </w:rPr>
        <w:t>d</w:t>
      </w:r>
      <w:r w:rsidR="001700BB">
        <w:rPr>
          <w:iCs/>
        </w:rPr>
        <w:t xml:space="preserve"> from </w:t>
      </w:r>
      <w:r w:rsidR="001700BB">
        <w:rPr>
          <w:rFonts w:ascii="Times-Roman" w:hAnsi="Times-Roman" w:cs="Times-Roman"/>
        </w:rPr>
        <w:t xml:space="preserve">approximately </w:t>
      </w:r>
      <w:r w:rsidR="00053E4D">
        <w:rPr>
          <w:rFonts w:ascii="Times-Roman" w:hAnsi="Times-Roman" w:cs="Times-Roman"/>
        </w:rPr>
        <w:t>3</w:t>
      </w:r>
      <w:r w:rsidR="001700BB">
        <w:rPr>
          <w:rFonts w:ascii="Times-Roman" w:hAnsi="Times-Roman" w:cs="Times-Roman"/>
        </w:rPr>
        <w:t xml:space="preserve"> to </w:t>
      </w:r>
      <w:r w:rsidR="00053E4D">
        <w:rPr>
          <w:rFonts w:ascii="Times-Roman" w:hAnsi="Times-Roman" w:cs="Times-Roman"/>
        </w:rPr>
        <w:t>4</w:t>
      </w:r>
      <w:r w:rsidR="001700BB" w:rsidRPr="002F3A1A">
        <w:rPr>
          <w:rFonts w:ascii="Times-Roman" w:hAnsi="Times-Roman" w:cs="Times-Roman"/>
        </w:rPr>
        <w:t xml:space="preserve"> ºC</w:t>
      </w:r>
      <w:r w:rsidR="001700BB">
        <w:rPr>
          <w:rFonts w:ascii="Times-Roman" w:hAnsi="Times-Roman" w:cs="Times-Roman"/>
        </w:rPr>
        <w:t>.</w:t>
      </w:r>
    </w:p>
    <w:p w:rsidR="001700BB" w:rsidRDefault="001700BB" w:rsidP="002F3A1A">
      <w:pPr>
        <w:rPr>
          <w:iCs/>
        </w:rPr>
      </w:pPr>
    </w:p>
    <w:p w:rsidR="00C35CE8" w:rsidRPr="00930C4F" w:rsidRDefault="0046473D" w:rsidP="002F3A1A">
      <w:pPr>
        <w:rPr>
          <w:rFonts w:ascii="Times-Roman" w:hAnsi="Times-Roman" w:cs="Times-Roman"/>
        </w:rPr>
      </w:pPr>
      <w:r w:rsidRPr="006945CE">
        <w:rPr>
          <w:rFonts w:ascii="Times-Roman" w:hAnsi="Times-Roman" w:cs="Times-Roman"/>
        </w:rPr>
        <w:t>In the shallow waters,</w:t>
      </w:r>
      <w:r w:rsidR="006945CE">
        <w:rPr>
          <w:rFonts w:ascii="Times-Roman" w:hAnsi="Times-Roman" w:cs="Times-Roman"/>
        </w:rPr>
        <w:t xml:space="preserve"> </w:t>
      </w:r>
      <w:r w:rsidRPr="006945CE">
        <w:rPr>
          <w:rFonts w:ascii="Times-Roman" w:hAnsi="Times-Roman" w:cs="Times-Roman"/>
        </w:rPr>
        <w:t xml:space="preserve">the lowest average temperature </w:t>
      </w:r>
      <w:r w:rsidR="00E16520">
        <w:rPr>
          <w:rFonts w:ascii="Times-Roman" w:hAnsi="Times-Roman" w:cs="Times-Roman"/>
        </w:rPr>
        <w:t>was reported</w:t>
      </w:r>
      <w:r w:rsidR="006945CE" w:rsidRPr="006945CE">
        <w:rPr>
          <w:rFonts w:ascii="Times-Roman" w:hAnsi="Times-Roman" w:cs="Times-Roman"/>
        </w:rPr>
        <w:t xml:space="preserve"> in the </w:t>
      </w:r>
      <w:r w:rsidR="006945CE">
        <w:rPr>
          <w:rFonts w:ascii="Times-Roman" w:hAnsi="Times-Roman" w:cs="Times-Roman"/>
        </w:rPr>
        <w:t>north</w:t>
      </w:r>
      <w:r w:rsidR="00E16520">
        <w:rPr>
          <w:rFonts w:ascii="Times-Roman" w:hAnsi="Times-Roman" w:cs="Times-Roman"/>
        </w:rPr>
        <w:t>ern part of the survey</w:t>
      </w:r>
      <w:r w:rsidR="002F3A1A">
        <w:rPr>
          <w:rFonts w:ascii="Times-Roman" w:hAnsi="Times-Roman" w:cs="Times-Roman"/>
        </w:rPr>
        <w:t>,</w:t>
      </w:r>
      <w:r w:rsidR="006945CE">
        <w:rPr>
          <w:rFonts w:ascii="Times-Roman" w:hAnsi="Times-Roman" w:cs="Times-Roman"/>
        </w:rPr>
        <w:t xml:space="preserve"> </w:t>
      </w:r>
      <w:r w:rsidR="00C35CE8">
        <w:rPr>
          <w:rFonts w:ascii="Times-Roman" w:hAnsi="Times-Roman" w:cs="Times-Roman"/>
        </w:rPr>
        <w:t>in the</w:t>
      </w:r>
      <w:r w:rsidR="002F3A1A">
        <w:rPr>
          <w:rFonts w:ascii="Times-Roman" w:hAnsi="Times-Roman" w:cs="Times-Roman"/>
        </w:rPr>
        <w:t xml:space="preserve"> </w:t>
      </w:r>
      <w:r w:rsidR="00C35CE8">
        <w:rPr>
          <w:rFonts w:ascii="Times-Roman" w:hAnsi="Times-Roman" w:cs="Times-Roman"/>
        </w:rPr>
        <w:t>54-55</w:t>
      </w:r>
      <w:r w:rsidR="002F3A1A" w:rsidRPr="002F3A1A">
        <w:rPr>
          <w:rFonts w:ascii="Times-Roman" w:hAnsi="Times-Roman" w:cs="Times-Roman"/>
        </w:rPr>
        <w:t xml:space="preserve"> </w:t>
      </w:r>
      <w:r w:rsidR="002F3A1A" w:rsidRPr="006945CE">
        <w:rPr>
          <w:rFonts w:ascii="Times-Roman" w:hAnsi="Times-Roman" w:cs="Times-Roman"/>
        </w:rPr>
        <w:t>º</w:t>
      </w:r>
      <w:r w:rsidR="006945CE" w:rsidRPr="006945CE">
        <w:rPr>
          <w:rFonts w:ascii="Times-Roman" w:hAnsi="Times-Roman" w:cs="Times-Roman"/>
        </w:rPr>
        <w:t xml:space="preserve"> latitude </w:t>
      </w:r>
      <w:proofErr w:type="gramStart"/>
      <w:r w:rsidR="00FC68FA">
        <w:t>interval</w:t>
      </w:r>
      <w:proofErr w:type="gramEnd"/>
      <w:r w:rsidR="00C35CE8">
        <w:rPr>
          <w:rFonts w:ascii="Times-Roman" w:hAnsi="Times-Roman" w:cs="Times-Roman"/>
        </w:rPr>
        <w:t xml:space="preserve"> </w:t>
      </w:r>
      <w:r w:rsidR="002F3A1A">
        <w:rPr>
          <w:rFonts w:ascii="Times-Roman" w:hAnsi="Times-Roman" w:cs="Times-Roman"/>
        </w:rPr>
        <w:t xml:space="preserve">for </w:t>
      </w:r>
      <w:r w:rsidR="00C35CE8">
        <w:rPr>
          <w:rFonts w:ascii="Times-Roman" w:hAnsi="Times-Roman" w:cs="Times-Roman"/>
        </w:rPr>
        <w:t xml:space="preserve">the years </w:t>
      </w:r>
      <w:r w:rsidR="002F3A1A">
        <w:rPr>
          <w:rFonts w:ascii="Times-Roman" w:hAnsi="Times-Roman" w:cs="Times-Roman"/>
        </w:rPr>
        <w:t xml:space="preserve">2007 </w:t>
      </w:r>
      <w:r w:rsidR="00C35CE8">
        <w:rPr>
          <w:rFonts w:ascii="Times-Roman" w:hAnsi="Times-Roman" w:cs="Times-Roman"/>
        </w:rPr>
        <w:t>through</w:t>
      </w:r>
      <w:r w:rsidR="002F3A1A">
        <w:rPr>
          <w:rFonts w:ascii="Times-Roman" w:hAnsi="Times-Roman" w:cs="Times-Roman"/>
        </w:rPr>
        <w:t xml:space="preserve"> </w:t>
      </w:r>
      <w:r w:rsidR="00C35CE8">
        <w:rPr>
          <w:rFonts w:ascii="Times-Roman" w:hAnsi="Times-Roman" w:cs="Times-Roman"/>
        </w:rPr>
        <w:t xml:space="preserve">2010 and 2012.  In 2011, </w:t>
      </w:r>
      <w:r w:rsidR="002E08F0">
        <w:rPr>
          <w:rFonts w:ascii="Times-Roman" w:hAnsi="Times-Roman" w:cs="Times-Roman"/>
        </w:rPr>
        <w:t xml:space="preserve">the </w:t>
      </w:r>
      <w:r w:rsidR="00C35CE8" w:rsidRPr="006945CE">
        <w:rPr>
          <w:rFonts w:ascii="Times-Roman" w:hAnsi="Times-Roman" w:cs="Times-Roman"/>
        </w:rPr>
        <w:t xml:space="preserve">lowest average temperature </w:t>
      </w:r>
      <w:r w:rsidR="00E16520">
        <w:rPr>
          <w:rFonts w:ascii="Times-Roman" w:hAnsi="Times-Roman" w:cs="Times-Roman"/>
        </w:rPr>
        <w:t>in the shallow waters was recorded in the</w:t>
      </w:r>
      <w:r w:rsidR="00C35CE8">
        <w:rPr>
          <w:rFonts w:ascii="Times-Roman" w:hAnsi="Times-Roman" w:cs="Times-Roman"/>
        </w:rPr>
        <w:t xml:space="preserve"> south, in the 49-50</w:t>
      </w:r>
      <w:r w:rsidR="00C35CE8" w:rsidRPr="00C35CE8">
        <w:rPr>
          <w:rFonts w:ascii="Times-Roman" w:hAnsi="Times-Roman" w:cs="Times-Roman"/>
        </w:rPr>
        <w:t xml:space="preserve"> </w:t>
      </w:r>
      <w:r w:rsidR="00C35CE8" w:rsidRPr="006945CE">
        <w:rPr>
          <w:rFonts w:ascii="Times-Roman" w:hAnsi="Times-Roman" w:cs="Times-Roman"/>
        </w:rPr>
        <w:t xml:space="preserve">º latitude </w:t>
      </w:r>
      <w:proofErr w:type="gramStart"/>
      <w:r w:rsidR="00FC68FA">
        <w:t>interval</w:t>
      </w:r>
      <w:proofErr w:type="gramEnd"/>
      <w:r w:rsidR="00C35CE8">
        <w:rPr>
          <w:rFonts w:ascii="Times-Roman" w:hAnsi="Times-Roman" w:cs="Times-Roman"/>
        </w:rPr>
        <w:t xml:space="preserve">.  </w:t>
      </w:r>
      <w:r w:rsidR="001700BB">
        <w:rPr>
          <w:rFonts w:ascii="Times-Roman" w:hAnsi="Times-Roman" w:cs="Times-Roman"/>
        </w:rPr>
        <w:t xml:space="preserve"> T</w:t>
      </w:r>
      <w:r w:rsidR="001700BB" w:rsidRPr="006945CE">
        <w:rPr>
          <w:rFonts w:ascii="Times-Roman" w:hAnsi="Times-Roman" w:cs="Times-Roman"/>
        </w:rPr>
        <w:t xml:space="preserve">he </w:t>
      </w:r>
      <w:r w:rsidR="001700BB">
        <w:rPr>
          <w:rFonts w:ascii="Times-Roman" w:hAnsi="Times-Roman" w:cs="Times-Roman"/>
        </w:rPr>
        <w:t>highest</w:t>
      </w:r>
      <w:r w:rsidR="001700BB" w:rsidRPr="006945CE">
        <w:rPr>
          <w:rFonts w:ascii="Times-Roman" w:hAnsi="Times-Roman" w:cs="Times-Roman"/>
        </w:rPr>
        <w:t xml:space="preserve"> average </w:t>
      </w:r>
      <w:r w:rsidR="00C579D7" w:rsidRPr="006945CE">
        <w:rPr>
          <w:rFonts w:ascii="Times-Roman" w:hAnsi="Times-Roman" w:cs="Times-Roman"/>
        </w:rPr>
        <w:t>temperature</w:t>
      </w:r>
      <w:r w:rsidR="00C579D7">
        <w:rPr>
          <w:rFonts w:ascii="Times-Roman" w:hAnsi="Times-Roman" w:cs="Times-Roman"/>
        </w:rPr>
        <w:t>s in the shallow waters were</w:t>
      </w:r>
      <w:r w:rsidR="00E16520">
        <w:rPr>
          <w:rFonts w:ascii="Times-Roman" w:hAnsi="Times-Roman" w:cs="Times-Roman"/>
        </w:rPr>
        <w:t xml:space="preserve"> recorded</w:t>
      </w:r>
      <w:r w:rsidR="001700BB">
        <w:rPr>
          <w:rFonts w:ascii="Times-Roman" w:hAnsi="Times-Roman" w:cs="Times-Roman"/>
        </w:rPr>
        <w:t xml:space="preserve"> in the south</w:t>
      </w:r>
      <w:r w:rsidR="00E16520">
        <w:rPr>
          <w:rFonts w:ascii="Times-Roman" w:hAnsi="Times-Roman" w:cs="Times-Roman"/>
        </w:rPr>
        <w:t>ern</w:t>
      </w:r>
      <w:r w:rsidR="001700BB">
        <w:rPr>
          <w:rFonts w:ascii="Times-Roman" w:hAnsi="Times-Roman" w:cs="Times-Roman"/>
        </w:rPr>
        <w:t xml:space="preserve"> end of the survey, below </w:t>
      </w:r>
      <w:r w:rsidR="001700BB" w:rsidRPr="00930C4F">
        <w:rPr>
          <w:rFonts w:ascii="Times-Roman" w:hAnsi="Times-Roman" w:cs="Times-Roman"/>
        </w:rPr>
        <w:t xml:space="preserve">51 º latitude for all years (2007-2012). </w:t>
      </w:r>
    </w:p>
    <w:p w:rsidR="00C35CE8" w:rsidRPr="00930C4F" w:rsidRDefault="00C35CE8" w:rsidP="002F3A1A">
      <w:pPr>
        <w:rPr>
          <w:rFonts w:ascii="Times-Roman" w:hAnsi="Times-Roman" w:cs="Times-Roman"/>
        </w:rPr>
      </w:pPr>
    </w:p>
    <w:p w:rsidR="00930C4F" w:rsidRPr="00930C4F" w:rsidRDefault="0046473D" w:rsidP="00930C4F">
      <w:pPr>
        <w:rPr>
          <w:rFonts w:ascii="Times-Roman" w:hAnsi="Times-Roman" w:cs="Times-Roman"/>
        </w:rPr>
      </w:pPr>
      <w:r w:rsidRPr="00930C4F">
        <w:t xml:space="preserve">Moving into the mid-depth waters, from </w:t>
      </w:r>
      <w:r w:rsidRPr="00930C4F">
        <w:rPr>
          <w:iCs/>
        </w:rPr>
        <w:t>458-823 meters</w:t>
      </w:r>
      <w:r w:rsidR="00930C4F" w:rsidRPr="00930C4F">
        <w:rPr>
          <w:rFonts w:ascii="Times-Roman" w:hAnsi="Times-Roman" w:cs="Times-Roman"/>
        </w:rPr>
        <w:t xml:space="preserve">, the lowest average temperature </w:t>
      </w:r>
      <w:r w:rsidR="00E16520">
        <w:rPr>
          <w:rFonts w:ascii="Times-Roman" w:hAnsi="Times-Roman" w:cs="Times-Roman"/>
        </w:rPr>
        <w:t>was reported</w:t>
      </w:r>
      <w:r w:rsidR="00930C4F" w:rsidRPr="00930C4F">
        <w:rPr>
          <w:rFonts w:ascii="Times-Roman" w:hAnsi="Times-Roman" w:cs="Times-Roman"/>
        </w:rPr>
        <w:t xml:space="preserve"> in the north, above </w:t>
      </w:r>
      <w:r w:rsidR="007017A3">
        <w:rPr>
          <w:rFonts w:ascii="Times-Roman" w:hAnsi="Times-Roman" w:cs="Times-Roman"/>
        </w:rPr>
        <w:t xml:space="preserve">the </w:t>
      </w:r>
      <w:r w:rsidR="00930C4F" w:rsidRPr="00930C4F">
        <w:rPr>
          <w:rFonts w:ascii="Times-Roman" w:hAnsi="Times-Roman" w:cs="Times-Roman"/>
        </w:rPr>
        <w:t xml:space="preserve">51 º latitude </w:t>
      </w:r>
      <w:r w:rsidR="007017A3">
        <w:rPr>
          <w:rFonts w:ascii="Times-Roman" w:hAnsi="Times-Roman" w:cs="Times-Roman"/>
        </w:rPr>
        <w:t xml:space="preserve">line </w:t>
      </w:r>
      <w:r w:rsidR="00930C4F" w:rsidRPr="00930C4F">
        <w:rPr>
          <w:rFonts w:ascii="Times-Roman" w:hAnsi="Times-Roman" w:cs="Times-Roman"/>
        </w:rPr>
        <w:t xml:space="preserve">for all years (2007- </w:t>
      </w:r>
      <w:r w:rsidR="00930C4F" w:rsidRPr="00930C4F">
        <w:rPr>
          <w:rFonts w:ascii="Times-Roman" w:hAnsi="Times-Roman" w:cs="Times-Roman"/>
        </w:rPr>
        <w:lastRenderedPageBreak/>
        <w:t xml:space="preserve">2012). The highest average temperature in the </w:t>
      </w:r>
      <w:r w:rsidR="00930C4F" w:rsidRPr="00930C4F">
        <w:t>mid-depth</w:t>
      </w:r>
      <w:r w:rsidR="00930C4F" w:rsidRPr="00930C4F">
        <w:rPr>
          <w:rFonts w:ascii="Times-Roman" w:hAnsi="Times-Roman" w:cs="Times-Roman"/>
        </w:rPr>
        <w:t xml:space="preserve"> waters </w:t>
      </w:r>
      <w:r w:rsidR="00E16520">
        <w:rPr>
          <w:rFonts w:ascii="Times-Roman" w:hAnsi="Times-Roman" w:cs="Times-Roman"/>
        </w:rPr>
        <w:t>was recorded</w:t>
      </w:r>
      <w:r w:rsidR="00930C4F" w:rsidRPr="00930C4F">
        <w:rPr>
          <w:rFonts w:ascii="Times-Roman" w:hAnsi="Times-Roman" w:cs="Times-Roman"/>
        </w:rPr>
        <w:t xml:space="preserve"> in the south end of the survey, below 5</w:t>
      </w:r>
      <w:r w:rsidR="002E08F0">
        <w:rPr>
          <w:rFonts w:ascii="Times-Roman" w:hAnsi="Times-Roman" w:cs="Times-Roman"/>
        </w:rPr>
        <w:t>0</w:t>
      </w:r>
      <w:r w:rsidR="00930C4F" w:rsidRPr="00930C4F">
        <w:rPr>
          <w:rFonts w:ascii="Times-Roman" w:hAnsi="Times-Roman" w:cs="Times-Roman"/>
        </w:rPr>
        <w:t xml:space="preserve"> º latitude for the years 2007 through 201</w:t>
      </w:r>
      <w:r w:rsidR="002E08F0">
        <w:rPr>
          <w:rFonts w:ascii="Times-Roman" w:hAnsi="Times-Roman" w:cs="Times-Roman"/>
        </w:rPr>
        <w:t>0</w:t>
      </w:r>
      <w:r w:rsidR="00930C4F" w:rsidRPr="00930C4F">
        <w:rPr>
          <w:rFonts w:ascii="Times-Roman" w:hAnsi="Times-Roman" w:cs="Times-Roman"/>
        </w:rPr>
        <w:t xml:space="preserve">.  </w:t>
      </w:r>
      <w:r w:rsidR="002E08F0">
        <w:rPr>
          <w:rFonts w:ascii="Times-Roman" w:hAnsi="Times-Roman" w:cs="Times-Roman"/>
        </w:rPr>
        <w:t>In 2011, the highest average temperature</w:t>
      </w:r>
      <w:r w:rsidR="002E08F0" w:rsidRPr="00930C4F">
        <w:rPr>
          <w:rFonts w:ascii="Times-Roman" w:hAnsi="Times-Roman" w:cs="Times-Roman"/>
        </w:rPr>
        <w:t xml:space="preserve"> in the </w:t>
      </w:r>
      <w:r w:rsidR="002E08F0" w:rsidRPr="00930C4F">
        <w:t>mid-depth</w:t>
      </w:r>
      <w:r w:rsidR="002E08F0">
        <w:rPr>
          <w:rFonts w:ascii="Times-Roman" w:hAnsi="Times-Roman" w:cs="Times-Roman"/>
        </w:rPr>
        <w:t xml:space="preserve"> waters was </w:t>
      </w:r>
      <w:r w:rsidR="00E16520">
        <w:rPr>
          <w:rFonts w:ascii="Times-Roman" w:hAnsi="Times-Roman" w:cs="Times-Roman"/>
        </w:rPr>
        <w:t xml:space="preserve">recorded </w:t>
      </w:r>
      <w:r w:rsidR="002E08F0">
        <w:rPr>
          <w:rFonts w:ascii="Times-Roman" w:hAnsi="Times-Roman" w:cs="Times-Roman"/>
        </w:rPr>
        <w:t>in the northern 50-51</w:t>
      </w:r>
      <w:r w:rsidR="00E16520">
        <w:rPr>
          <w:rFonts w:ascii="Times-Roman" w:hAnsi="Times-Roman" w:cs="Times-Roman"/>
        </w:rPr>
        <w:t xml:space="preserve"> º latitude band, whereas i</w:t>
      </w:r>
      <w:r w:rsidR="00930C4F" w:rsidRPr="00930C4F">
        <w:rPr>
          <w:rFonts w:ascii="Times-Roman" w:hAnsi="Times-Roman" w:cs="Times-Roman"/>
        </w:rPr>
        <w:t xml:space="preserve">n 2012, </w:t>
      </w:r>
      <w:r w:rsidR="00E16520">
        <w:rPr>
          <w:rFonts w:ascii="Times-Roman" w:hAnsi="Times-Roman" w:cs="Times-Roman"/>
        </w:rPr>
        <w:t>it was recorded</w:t>
      </w:r>
      <w:r w:rsidR="00930C4F" w:rsidRPr="00930C4F">
        <w:rPr>
          <w:rFonts w:ascii="Times-Roman" w:hAnsi="Times-Roman" w:cs="Times-Roman"/>
        </w:rPr>
        <w:t xml:space="preserve"> in the northern 52-53 º latitude band.   </w:t>
      </w:r>
    </w:p>
    <w:p w:rsidR="002F3A1A" w:rsidRDefault="00930C4F" w:rsidP="0046473D">
      <w:pPr>
        <w:rPr>
          <w:color w:val="17365D" w:themeColor="text2" w:themeShade="BF"/>
        </w:rPr>
      </w:pPr>
      <w:r>
        <w:rPr>
          <w:rFonts w:ascii="Times-Roman" w:hAnsi="Times-Roman" w:cs="Times-Roman"/>
        </w:rPr>
        <w:t xml:space="preserve"> </w:t>
      </w:r>
    </w:p>
    <w:p w:rsidR="002F3A1A" w:rsidRDefault="007017A3" w:rsidP="0046473D">
      <w:pPr>
        <w:rPr>
          <w:rFonts w:ascii="Times-Roman" w:hAnsi="Times-Roman" w:cs="Times-Roman"/>
        </w:rPr>
      </w:pPr>
      <w:r w:rsidRPr="006945CE">
        <w:rPr>
          <w:rFonts w:ascii="Times-Roman" w:hAnsi="Times-Roman" w:cs="Times-Roman"/>
        </w:rPr>
        <w:t xml:space="preserve">In the </w:t>
      </w:r>
      <w:r>
        <w:rPr>
          <w:rFonts w:ascii="Times-Roman" w:hAnsi="Times-Roman" w:cs="Times-Roman"/>
        </w:rPr>
        <w:t>deep</w:t>
      </w:r>
      <w:r w:rsidRPr="006945CE">
        <w:rPr>
          <w:rFonts w:ascii="Times-Roman" w:hAnsi="Times-Roman" w:cs="Times-Roman"/>
        </w:rPr>
        <w:t xml:space="preserve"> waters</w:t>
      </w:r>
      <w:r>
        <w:rPr>
          <w:rFonts w:ascii="Times-Roman" w:hAnsi="Times-Roman" w:cs="Times-Roman"/>
        </w:rPr>
        <w:t xml:space="preserve">, from </w:t>
      </w:r>
      <w:r w:rsidRPr="006945CE">
        <w:rPr>
          <w:iCs/>
        </w:rPr>
        <w:t>824-1372 meters</w:t>
      </w:r>
      <w:r w:rsidRPr="006945CE">
        <w:rPr>
          <w:rFonts w:ascii="Times-Roman" w:hAnsi="Times-Roman" w:cs="Times-Roman"/>
        </w:rPr>
        <w:t>,</w:t>
      </w:r>
      <w:r>
        <w:rPr>
          <w:rFonts w:ascii="Times-Roman" w:hAnsi="Times-Roman" w:cs="Times-Roman"/>
        </w:rPr>
        <w:t xml:space="preserve"> </w:t>
      </w:r>
      <w:r w:rsidRPr="006945CE">
        <w:rPr>
          <w:rFonts w:ascii="Times-Roman" w:hAnsi="Times-Roman" w:cs="Times-Roman"/>
        </w:rPr>
        <w:t xml:space="preserve">the lowest average temperature </w:t>
      </w:r>
      <w:r w:rsidR="00E16520">
        <w:rPr>
          <w:rFonts w:ascii="Times-Roman" w:hAnsi="Times-Roman" w:cs="Times-Roman"/>
        </w:rPr>
        <w:t>was reported</w:t>
      </w:r>
      <w:r w:rsidRPr="006945CE">
        <w:rPr>
          <w:rFonts w:ascii="Times-Roman" w:hAnsi="Times-Roman" w:cs="Times-Roman"/>
        </w:rPr>
        <w:t xml:space="preserve"> in the </w:t>
      </w:r>
      <w:r>
        <w:rPr>
          <w:rFonts w:ascii="Times-Roman" w:hAnsi="Times-Roman" w:cs="Times-Roman"/>
        </w:rPr>
        <w:t xml:space="preserve">north, </w:t>
      </w:r>
      <w:r w:rsidR="00DC50B9">
        <w:rPr>
          <w:rFonts w:ascii="Times-Roman" w:hAnsi="Times-Roman" w:cs="Times-Roman"/>
        </w:rPr>
        <w:t>above 52</w:t>
      </w:r>
      <w:r w:rsidR="00DC50B9" w:rsidRPr="00DC50B9">
        <w:rPr>
          <w:rFonts w:ascii="Times-Roman" w:hAnsi="Times-Roman" w:cs="Times-Roman"/>
        </w:rPr>
        <w:t xml:space="preserve"> </w:t>
      </w:r>
      <w:r w:rsidR="00DC50B9" w:rsidRPr="00930C4F">
        <w:rPr>
          <w:rFonts w:ascii="Times-Roman" w:hAnsi="Times-Roman" w:cs="Times-Roman"/>
        </w:rPr>
        <w:t>º</w:t>
      </w:r>
      <w:r w:rsidRPr="006945CE">
        <w:rPr>
          <w:rFonts w:ascii="Times-Roman" w:hAnsi="Times-Roman" w:cs="Times-Roman"/>
        </w:rPr>
        <w:t xml:space="preserve"> latitude </w:t>
      </w:r>
      <w:r>
        <w:rPr>
          <w:rFonts w:ascii="Times-Roman" w:hAnsi="Times-Roman" w:cs="Times-Roman"/>
        </w:rPr>
        <w:t>for the years 2007</w:t>
      </w:r>
      <w:r w:rsidR="00DC50B9">
        <w:rPr>
          <w:rFonts w:ascii="Times-Roman" w:hAnsi="Times-Roman" w:cs="Times-Roman"/>
        </w:rPr>
        <w:t xml:space="preserve"> and 2009 through</w:t>
      </w:r>
      <w:r>
        <w:rPr>
          <w:rFonts w:ascii="Times-Roman" w:hAnsi="Times-Roman" w:cs="Times-Roman"/>
        </w:rPr>
        <w:t xml:space="preserve"> 2012.  </w:t>
      </w:r>
      <w:r w:rsidR="00E16520">
        <w:rPr>
          <w:rFonts w:ascii="Times-Roman" w:hAnsi="Times-Roman" w:cs="Times-Roman"/>
        </w:rPr>
        <w:t>In</w:t>
      </w:r>
      <w:r w:rsidR="00DC50B9">
        <w:rPr>
          <w:rFonts w:ascii="Times-Roman" w:hAnsi="Times-Roman" w:cs="Times-Roman"/>
        </w:rPr>
        <w:t xml:space="preserve"> 2008, the lowest average temperature was recorded in the southern 49-50 º latitude interval.  The highest average temperature</w:t>
      </w:r>
      <w:r w:rsidR="00DC50B9" w:rsidRPr="00930C4F">
        <w:rPr>
          <w:rFonts w:ascii="Times-Roman" w:hAnsi="Times-Roman" w:cs="Times-Roman"/>
        </w:rPr>
        <w:t xml:space="preserve"> i</w:t>
      </w:r>
      <w:r w:rsidR="00DC50B9">
        <w:rPr>
          <w:rFonts w:ascii="Times-Roman" w:hAnsi="Times-Roman" w:cs="Times-Roman"/>
        </w:rPr>
        <w:t>n the deep waters was recorded in the south, below 51</w:t>
      </w:r>
      <w:r w:rsidR="00DC50B9" w:rsidRPr="00DC50B9">
        <w:rPr>
          <w:rFonts w:ascii="Times-Roman" w:hAnsi="Times-Roman" w:cs="Times-Roman"/>
        </w:rPr>
        <w:t xml:space="preserve"> </w:t>
      </w:r>
      <w:r w:rsidR="00DC50B9" w:rsidRPr="00930C4F">
        <w:rPr>
          <w:rFonts w:ascii="Times-Roman" w:hAnsi="Times-Roman" w:cs="Times-Roman"/>
        </w:rPr>
        <w:t>º</w:t>
      </w:r>
      <w:r w:rsidR="00DC50B9" w:rsidRPr="006945CE">
        <w:rPr>
          <w:rFonts w:ascii="Times-Roman" w:hAnsi="Times-Roman" w:cs="Times-Roman"/>
        </w:rPr>
        <w:t xml:space="preserve"> latitude </w:t>
      </w:r>
      <w:r w:rsidR="00DC50B9">
        <w:rPr>
          <w:rFonts w:ascii="Times-Roman" w:hAnsi="Times-Roman" w:cs="Times-Roman"/>
        </w:rPr>
        <w:t xml:space="preserve">for the years 2007 and 2009 through 2012.  </w:t>
      </w:r>
      <w:r w:rsidR="00E16520">
        <w:rPr>
          <w:rFonts w:ascii="Times-Roman" w:hAnsi="Times-Roman" w:cs="Times-Roman"/>
        </w:rPr>
        <w:t>In 2008</w:t>
      </w:r>
      <w:r w:rsidR="00DC50B9">
        <w:rPr>
          <w:rFonts w:ascii="Times-Roman" w:hAnsi="Times-Roman" w:cs="Times-Roman"/>
        </w:rPr>
        <w:t>, the highest average temperature was recorded in the northern 52-53 º latitude interval.</w:t>
      </w:r>
    </w:p>
    <w:p w:rsidR="007017A3" w:rsidRDefault="007017A3" w:rsidP="0046473D">
      <w:pPr>
        <w:rPr>
          <w:color w:val="17365D" w:themeColor="text2" w:themeShade="BF"/>
        </w:rPr>
      </w:pPr>
    </w:p>
    <w:p w:rsidR="007E74FC" w:rsidRDefault="007E0E20" w:rsidP="0046473D">
      <w:pPr>
        <w:pStyle w:val="myheading2"/>
      </w:pPr>
      <w:bookmarkStart w:id="80" w:name="_Toc370203186"/>
      <w:r>
        <w:t>BENTHIC IMPACTS STUDY</w:t>
      </w:r>
      <w:bookmarkEnd w:id="80"/>
    </w:p>
    <w:p w:rsidR="00A574BA" w:rsidRDefault="00716505" w:rsidP="00A574BA">
      <w:pPr>
        <w:rPr>
          <w:lang w:val="en-GB"/>
        </w:rPr>
      </w:pPr>
      <w:r>
        <w:rPr>
          <w:lang w:val="en-GB"/>
        </w:rPr>
        <w:t>In general, the accelerometer</w:t>
      </w:r>
      <w:r w:rsidR="00FC6F5D">
        <w:rPr>
          <w:lang w:val="en-GB"/>
        </w:rPr>
        <w:t xml:space="preserve"> data revealed that there was</w:t>
      </w:r>
      <w:r>
        <w:rPr>
          <w:lang w:val="en-GB"/>
        </w:rPr>
        <w:t xml:space="preserve"> movement in all directions when </w:t>
      </w:r>
      <w:r w:rsidR="00941221">
        <w:rPr>
          <w:lang w:val="en-GB"/>
        </w:rPr>
        <w:t>the bottom sensors</w:t>
      </w:r>
      <w:r>
        <w:rPr>
          <w:lang w:val="en-GB"/>
        </w:rPr>
        <w:t xml:space="preserve"> were placed inside traps at</w:t>
      </w:r>
      <w:r w:rsidR="00546359">
        <w:rPr>
          <w:lang w:val="en-GB"/>
        </w:rPr>
        <w:t xml:space="preserve"> the</w:t>
      </w:r>
      <w:r w:rsidR="00941221">
        <w:rPr>
          <w:lang w:val="en-GB"/>
        </w:rPr>
        <w:t xml:space="preserve"> beginning or</w:t>
      </w:r>
      <w:r>
        <w:rPr>
          <w:lang w:val="en-GB"/>
        </w:rPr>
        <w:t xml:space="preserve"> end of the string.  </w:t>
      </w:r>
      <w:r w:rsidR="00B90E72">
        <w:rPr>
          <w:lang w:val="en-GB"/>
        </w:rPr>
        <w:fldChar w:fldCharType="begin"/>
      </w:r>
      <w:r w:rsidR="00B90E72">
        <w:rPr>
          <w:lang w:val="en-GB"/>
        </w:rPr>
        <w:instrText xml:space="preserve"> REF _Ref353457687 \h </w:instrText>
      </w:r>
      <w:r w:rsidR="00B90E72">
        <w:rPr>
          <w:lang w:val="en-GB"/>
        </w:rPr>
      </w:r>
      <w:r w:rsidR="00B90E72">
        <w:rPr>
          <w:lang w:val="en-GB"/>
        </w:rPr>
        <w:fldChar w:fldCharType="separate"/>
      </w:r>
      <w:r w:rsidR="00E23AA3">
        <w:t xml:space="preserve">Figure </w:t>
      </w:r>
      <w:r w:rsidR="00E23AA3">
        <w:rPr>
          <w:noProof/>
        </w:rPr>
        <w:t>22</w:t>
      </w:r>
      <w:r w:rsidR="00B90E72">
        <w:rPr>
          <w:lang w:val="en-GB"/>
        </w:rPr>
        <w:fldChar w:fldCharType="end"/>
      </w:r>
      <w:r w:rsidR="00B90E72">
        <w:rPr>
          <w:lang w:val="en-GB"/>
        </w:rPr>
        <w:t xml:space="preserve"> </w:t>
      </w:r>
      <w:r w:rsidR="00546359">
        <w:rPr>
          <w:lang w:val="en-GB"/>
        </w:rPr>
        <w:t xml:space="preserve">shows </w:t>
      </w:r>
      <w:r w:rsidR="00F05F3F">
        <w:rPr>
          <w:lang w:val="en-GB"/>
        </w:rPr>
        <w:t xml:space="preserve">graphs of accelerometer data </w:t>
      </w:r>
      <w:r w:rsidR="00FD1AAA">
        <w:rPr>
          <w:lang w:val="en-GB"/>
        </w:rPr>
        <w:t xml:space="preserve">from traps </w:t>
      </w:r>
      <w:r w:rsidR="00F05F3F">
        <w:rPr>
          <w:lang w:val="en-GB"/>
        </w:rPr>
        <w:t>over the entire string on set 112</w:t>
      </w:r>
      <w:r w:rsidR="00546359">
        <w:rPr>
          <w:lang w:val="en-GB"/>
        </w:rPr>
        <w:t xml:space="preserve">.  </w:t>
      </w:r>
      <w:r w:rsidR="00F05F3F">
        <w:t xml:space="preserve">Each graph shows the x, y and z readings over time, with the time of the last anchor being set over the stern and the first anchor hauled aboard marked between the arrows.  </w:t>
      </w:r>
      <w:r w:rsidR="00546359">
        <w:rPr>
          <w:lang w:val="en-GB"/>
        </w:rPr>
        <w:t>The effects of gear deployment and retrieval are apparent at the end</w:t>
      </w:r>
      <w:r w:rsidR="00941221">
        <w:rPr>
          <w:lang w:val="en-GB"/>
        </w:rPr>
        <w:t>s</w:t>
      </w:r>
      <w:r w:rsidR="00546359">
        <w:rPr>
          <w:lang w:val="en-GB"/>
        </w:rPr>
        <w:t xml:space="preserve"> of each plot.</w:t>
      </w:r>
      <w:r w:rsidR="00F05F3F">
        <w:rPr>
          <w:lang w:val="en-GB"/>
        </w:rPr>
        <w:t xml:space="preserve"> </w:t>
      </w:r>
      <w:r w:rsidR="0058086C">
        <w:rPr>
          <w:lang w:val="en-GB"/>
        </w:rPr>
        <w:t xml:space="preserve"> The position of the trap on the string also reveal </w:t>
      </w:r>
      <w:r w:rsidR="00E55B6F">
        <w:rPr>
          <w:lang w:val="en-GB"/>
        </w:rPr>
        <w:t>movement</w:t>
      </w:r>
      <w:r w:rsidR="00F05F3F">
        <w:rPr>
          <w:lang w:val="en-GB"/>
        </w:rPr>
        <w:t xml:space="preserve"> </w:t>
      </w:r>
      <w:r w:rsidR="00E55B6F">
        <w:rPr>
          <w:lang w:val="en-GB"/>
        </w:rPr>
        <w:t xml:space="preserve">as shown in </w:t>
      </w:r>
      <w:r w:rsidR="00B90E72">
        <w:rPr>
          <w:lang w:val="en-GB"/>
        </w:rPr>
        <w:fldChar w:fldCharType="begin"/>
      </w:r>
      <w:r w:rsidR="00B90E72">
        <w:rPr>
          <w:lang w:val="en-GB"/>
        </w:rPr>
        <w:instrText xml:space="preserve"> REF _Ref353457687 \h </w:instrText>
      </w:r>
      <w:r w:rsidR="00B90E72">
        <w:rPr>
          <w:lang w:val="en-GB"/>
        </w:rPr>
      </w:r>
      <w:r w:rsidR="00B90E72">
        <w:rPr>
          <w:lang w:val="en-GB"/>
        </w:rPr>
        <w:fldChar w:fldCharType="separate"/>
      </w:r>
      <w:r w:rsidR="00E23AA3">
        <w:t xml:space="preserve">Figure </w:t>
      </w:r>
      <w:r w:rsidR="00E23AA3">
        <w:rPr>
          <w:noProof/>
        </w:rPr>
        <w:t>22</w:t>
      </w:r>
      <w:r w:rsidR="00B90E72">
        <w:rPr>
          <w:lang w:val="en-GB"/>
        </w:rPr>
        <w:fldChar w:fldCharType="end"/>
      </w:r>
      <w:r w:rsidR="002A4769">
        <w:rPr>
          <w:lang w:val="en-GB"/>
        </w:rPr>
        <w:t xml:space="preserve"> </w:t>
      </w:r>
      <w:r w:rsidR="00D20581">
        <w:rPr>
          <w:lang w:val="en-GB"/>
        </w:rPr>
        <w:t>(</w:t>
      </w:r>
      <w:r w:rsidR="002A4769">
        <w:rPr>
          <w:lang w:val="en-GB"/>
        </w:rPr>
        <w:t>a</w:t>
      </w:r>
      <w:r w:rsidR="00D20581">
        <w:rPr>
          <w:lang w:val="en-GB"/>
        </w:rPr>
        <w:t>)</w:t>
      </w:r>
      <w:r w:rsidR="002A4769">
        <w:rPr>
          <w:lang w:val="en-GB"/>
        </w:rPr>
        <w:t xml:space="preserve"> and </w:t>
      </w:r>
      <w:r w:rsidR="00D20581">
        <w:rPr>
          <w:lang w:val="en-GB"/>
        </w:rPr>
        <w:t>(</w:t>
      </w:r>
      <w:r w:rsidR="002A4769">
        <w:rPr>
          <w:lang w:val="en-GB"/>
        </w:rPr>
        <w:t>f</w:t>
      </w:r>
      <w:r w:rsidR="00D20581">
        <w:rPr>
          <w:lang w:val="en-GB"/>
        </w:rPr>
        <w:t>)</w:t>
      </w:r>
      <w:r w:rsidR="00E55B6F">
        <w:rPr>
          <w:lang w:val="en-GB"/>
        </w:rPr>
        <w:t xml:space="preserve">, </w:t>
      </w:r>
      <w:r w:rsidR="00756700">
        <w:rPr>
          <w:lang w:val="en-GB"/>
        </w:rPr>
        <w:t>traps one and twenty-five</w:t>
      </w:r>
      <w:r w:rsidR="00E55B6F">
        <w:rPr>
          <w:lang w:val="en-GB"/>
        </w:rPr>
        <w:t>.</w:t>
      </w:r>
      <w:r w:rsidR="002A4769">
        <w:rPr>
          <w:lang w:val="en-GB"/>
        </w:rPr>
        <w:t xml:space="preserve"> </w:t>
      </w:r>
    </w:p>
    <w:p w:rsidR="002F60E5" w:rsidRDefault="002F60E5" w:rsidP="0046473D">
      <w:pPr>
        <w:rPr>
          <w:lang w:val="en-GB"/>
        </w:rPr>
      </w:pPr>
    </w:p>
    <w:p w:rsidR="007E0E20" w:rsidRPr="0046473D" w:rsidRDefault="00A574BA" w:rsidP="0046473D">
      <w:pPr>
        <w:rPr>
          <w:rFonts w:ascii="Times-Roman" w:hAnsi="Times-Roman" w:cs="Times-Roman"/>
          <w:color w:val="17365D" w:themeColor="text2" w:themeShade="BF"/>
        </w:rPr>
      </w:pPr>
      <w:r>
        <w:rPr>
          <w:lang w:val="en-GB"/>
        </w:rPr>
        <w:t xml:space="preserve">Canada’s strongest earthquake in more than sixty years hit </w:t>
      </w:r>
      <w:proofErr w:type="spellStart"/>
      <w:r>
        <w:rPr>
          <w:lang w:val="en-GB"/>
        </w:rPr>
        <w:t>Haida</w:t>
      </w:r>
      <w:proofErr w:type="spellEnd"/>
      <w:r>
        <w:rPr>
          <w:lang w:val="en-GB"/>
        </w:rPr>
        <w:t xml:space="preserve"> </w:t>
      </w:r>
      <w:proofErr w:type="spellStart"/>
      <w:r>
        <w:rPr>
          <w:lang w:val="en-GB"/>
        </w:rPr>
        <w:t>Gwaii</w:t>
      </w:r>
      <w:proofErr w:type="spellEnd"/>
      <w:r>
        <w:rPr>
          <w:lang w:val="en-GB"/>
        </w:rPr>
        <w:t xml:space="preserve"> on Saturday October 27, 2012 at 08:04 pm</w:t>
      </w:r>
      <w:r w:rsidR="00A856B8">
        <w:rPr>
          <w:lang w:val="en-GB"/>
        </w:rPr>
        <w:t xml:space="preserve">.  At that time, several bottom sensors were on the seafloor and recorded the seismic activity.  The tremor was also felt aboard the vessel.  </w:t>
      </w:r>
      <w:r w:rsidR="00B90E72">
        <w:rPr>
          <w:lang w:val="en-GB"/>
        </w:rPr>
        <w:fldChar w:fldCharType="begin"/>
      </w:r>
      <w:r w:rsidR="00B90E72">
        <w:rPr>
          <w:lang w:val="en-GB"/>
        </w:rPr>
        <w:instrText xml:space="preserve"> REF _Ref353457834 \h </w:instrText>
      </w:r>
      <w:r w:rsidR="00B90E72">
        <w:rPr>
          <w:lang w:val="en-GB"/>
        </w:rPr>
      </w:r>
      <w:r w:rsidR="00B90E72">
        <w:rPr>
          <w:lang w:val="en-GB"/>
        </w:rPr>
        <w:fldChar w:fldCharType="separate"/>
      </w:r>
      <w:r w:rsidR="00E23AA3" w:rsidRPr="00E3278E">
        <w:rPr>
          <w:szCs w:val="24"/>
        </w:rPr>
        <w:t xml:space="preserve">Figure </w:t>
      </w:r>
      <w:r w:rsidR="00E23AA3">
        <w:rPr>
          <w:noProof/>
          <w:szCs w:val="24"/>
        </w:rPr>
        <w:t>23</w:t>
      </w:r>
      <w:r w:rsidR="00B90E72">
        <w:rPr>
          <w:lang w:val="en-GB"/>
        </w:rPr>
        <w:fldChar w:fldCharType="end"/>
      </w:r>
      <w:r w:rsidR="002A4769">
        <w:rPr>
          <w:lang w:val="en-GB"/>
        </w:rPr>
        <w:t xml:space="preserve"> </w:t>
      </w:r>
      <w:r>
        <w:rPr>
          <w:lang w:val="en-GB"/>
        </w:rPr>
        <w:t>shows the epicentre of the 7.7 magnitude earthquake, as well as the location of the boat and accelerometers.</w:t>
      </w:r>
      <w:r w:rsidR="00A856B8">
        <w:rPr>
          <w:lang w:val="en-GB"/>
        </w:rPr>
        <w:t xml:space="preserve">  </w:t>
      </w:r>
      <w:r w:rsidR="002A4769">
        <w:rPr>
          <w:lang w:val="en-GB"/>
        </w:rPr>
        <w:t>The inset shows the accelerometer reading at the time of the earthquake.</w:t>
      </w:r>
    </w:p>
    <w:p w:rsidR="0046473D" w:rsidRPr="00393EA5" w:rsidRDefault="001F00C0" w:rsidP="0046473D">
      <w:pPr>
        <w:pStyle w:val="myheading1"/>
        <w:jc w:val="left"/>
        <w:rPr>
          <w:color w:val="auto"/>
        </w:rPr>
      </w:pPr>
      <w:bookmarkStart w:id="81" w:name="_Toc67971303"/>
      <w:bookmarkStart w:id="82" w:name="_Toc207088467"/>
      <w:bookmarkStart w:id="83" w:name="_Toc370203187"/>
      <w:r w:rsidRPr="00393EA5">
        <w:rPr>
          <w:caps w:val="0"/>
          <w:color w:val="auto"/>
        </w:rPr>
        <w:t>ACKNOWLEDGEMENTS</w:t>
      </w:r>
      <w:bookmarkEnd w:id="81"/>
      <w:bookmarkEnd w:id="82"/>
      <w:bookmarkEnd w:id="83"/>
      <w:r w:rsidRPr="00393EA5">
        <w:rPr>
          <w:caps w:val="0"/>
          <w:color w:val="auto"/>
        </w:rPr>
        <w:t xml:space="preserve"> </w:t>
      </w:r>
    </w:p>
    <w:p w:rsidR="0046473D" w:rsidRPr="004763A7" w:rsidRDefault="004763A7" w:rsidP="0046473D">
      <w:r w:rsidRPr="004763A7">
        <w:t xml:space="preserve">The stock assessment survey and data report </w:t>
      </w:r>
      <w:r w:rsidR="0046473D" w:rsidRPr="004763A7">
        <w:t xml:space="preserve">is the result of </w:t>
      </w:r>
      <w:r w:rsidRPr="004763A7">
        <w:t>collaborative</w:t>
      </w:r>
      <w:r w:rsidR="0046473D" w:rsidRPr="004763A7">
        <w:t xml:space="preserve"> efforts of many individuals.  The Canadian Sablefish Management provided coordination and support of the 2012 survey, as it has done since 1994.  Staff from Archipelago Marine Research (AMR) assisted in the preparation of the scientific equipment and supplies and participated in the field work.</w:t>
      </w:r>
    </w:p>
    <w:p w:rsidR="0046473D" w:rsidRPr="0046473D" w:rsidRDefault="0046473D" w:rsidP="0046473D">
      <w:pPr>
        <w:rPr>
          <w:color w:val="17365D" w:themeColor="text2" w:themeShade="BF"/>
        </w:rPr>
      </w:pPr>
    </w:p>
    <w:p w:rsidR="0046473D" w:rsidRPr="00485444" w:rsidRDefault="0046473D" w:rsidP="00F54312">
      <w:r w:rsidRPr="00485444">
        <w:t xml:space="preserve">The scientific staff that conducted the standardized charter included </w:t>
      </w:r>
      <w:r w:rsidR="001A4CA3" w:rsidRPr="00485444">
        <w:t xml:space="preserve">Jonas </w:t>
      </w:r>
      <w:proofErr w:type="spellStart"/>
      <w:r w:rsidR="001A4CA3" w:rsidRPr="00485444">
        <w:t>Barranco</w:t>
      </w:r>
      <w:proofErr w:type="spellEnd"/>
      <w:r w:rsidR="001A4CA3" w:rsidRPr="00485444">
        <w:t xml:space="preserve">, Guy </w:t>
      </w:r>
      <w:proofErr w:type="spellStart"/>
      <w:r w:rsidR="001A4CA3" w:rsidRPr="00485444">
        <w:t>Boxall</w:t>
      </w:r>
      <w:proofErr w:type="spellEnd"/>
      <w:r w:rsidR="001A4CA3" w:rsidRPr="00485444">
        <w:t xml:space="preserve">, Jon </w:t>
      </w:r>
      <w:proofErr w:type="spellStart"/>
      <w:r w:rsidR="001A4CA3" w:rsidRPr="00485444">
        <w:t>Eis</w:t>
      </w:r>
      <w:proofErr w:type="spellEnd"/>
      <w:r w:rsidR="001A4CA3" w:rsidRPr="00485444">
        <w:t xml:space="preserve">, </w:t>
      </w:r>
      <w:r w:rsidRPr="00485444">
        <w:t xml:space="preserve">Margo </w:t>
      </w:r>
      <w:proofErr w:type="spellStart"/>
      <w:r w:rsidRPr="00485444">
        <w:t>Elfert</w:t>
      </w:r>
      <w:proofErr w:type="spellEnd"/>
      <w:r w:rsidRPr="00485444">
        <w:t xml:space="preserve">, </w:t>
      </w:r>
      <w:r w:rsidR="001A4CA3" w:rsidRPr="00485444">
        <w:t>Ian Hamilton,</w:t>
      </w:r>
      <w:r w:rsidRPr="00485444">
        <w:t xml:space="preserve"> Matthe</w:t>
      </w:r>
      <w:r w:rsidR="001A4CA3" w:rsidRPr="00485444">
        <w:t xml:space="preserve">w McKay, Jonathan Monahan </w:t>
      </w:r>
      <w:r w:rsidR="004763A7">
        <w:t>of</w:t>
      </w:r>
      <w:r w:rsidRPr="00485444">
        <w:t xml:space="preserve"> Archipelago Marine Research Ltd (AMR);  and Schon Acheson, Kristina Anderson, Lisa Lacko an</w:t>
      </w:r>
      <w:r w:rsidR="00485444">
        <w:t xml:space="preserve">d Malcolm Wyeth </w:t>
      </w:r>
      <w:r w:rsidRPr="00485444">
        <w:t>of Fisheries and Oceans, Canada.</w:t>
      </w:r>
    </w:p>
    <w:p w:rsidR="0046473D" w:rsidRPr="0046473D" w:rsidRDefault="0046473D" w:rsidP="0046473D">
      <w:pPr>
        <w:rPr>
          <w:color w:val="17365D" w:themeColor="text2" w:themeShade="BF"/>
        </w:rPr>
      </w:pPr>
    </w:p>
    <w:p w:rsidR="0046473D" w:rsidRDefault="00F54312" w:rsidP="0046473D">
      <w:r w:rsidRPr="004763A7">
        <w:t xml:space="preserve"> </w:t>
      </w:r>
      <w:r w:rsidR="004763A7" w:rsidRPr="004763A7">
        <w:t>A special thanks to the skipper and crew of the Ocean Pearl</w:t>
      </w:r>
      <w:r w:rsidR="0046473D" w:rsidRPr="004763A7">
        <w:t xml:space="preserve">, whose </w:t>
      </w:r>
      <w:r w:rsidR="004763A7" w:rsidRPr="004763A7">
        <w:t>efforts made the survey</w:t>
      </w:r>
      <w:r w:rsidR="0046473D" w:rsidRPr="004763A7">
        <w:t xml:space="preserve"> possible. In 2012, the crew consisted of D’Arcy Nichols (skipper), </w:t>
      </w:r>
      <w:r w:rsidR="004763A7" w:rsidRPr="004763A7">
        <w:t xml:space="preserve">Gene Davidson, Kaleb Duggan, Todd Lower, Alex Pugh and </w:t>
      </w:r>
      <w:r w:rsidR="0046473D" w:rsidRPr="004763A7">
        <w:t>James Simpson.</w:t>
      </w:r>
    </w:p>
    <w:p w:rsidR="00433F0D" w:rsidRDefault="00433F0D" w:rsidP="0046473D"/>
    <w:p w:rsidR="00433F0D" w:rsidRDefault="00433F0D">
      <w:pPr>
        <w:ind w:firstLine="0"/>
      </w:pPr>
    </w:p>
    <w:p w:rsidR="00234ABD" w:rsidRDefault="00234ABD">
      <w:pPr>
        <w:ind w:firstLine="0"/>
      </w:pPr>
    </w:p>
    <w:p w:rsidR="00234ABD" w:rsidRDefault="00234ABD">
      <w:pPr>
        <w:ind w:firstLine="0"/>
      </w:pPr>
    </w:p>
    <w:p w:rsidR="00234ABD" w:rsidRDefault="00234ABD">
      <w:pPr>
        <w:ind w:firstLine="0"/>
      </w:pPr>
    </w:p>
    <w:p w:rsidR="0046473D" w:rsidRPr="001D4ABA" w:rsidRDefault="00862B19" w:rsidP="0046473D">
      <w:pPr>
        <w:pStyle w:val="myheading1"/>
        <w:jc w:val="left"/>
      </w:pPr>
      <w:bookmarkStart w:id="84" w:name="_Toc370203188"/>
      <w:r>
        <w:rPr>
          <w:caps w:val="0"/>
        </w:rPr>
        <w:t>REFERENCES</w:t>
      </w:r>
      <w:bookmarkEnd w:id="84"/>
    </w:p>
    <w:p w:rsidR="003062D7" w:rsidRDefault="003062D7" w:rsidP="003062D7">
      <w:pPr>
        <w:autoSpaceDE w:val="0"/>
        <w:autoSpaceDN w:val="0"/>
        <w:adjustRightInd w:val="0"/>
        <w:ind w:firstLine="0"/>
      </w:pPr>
      <w:proofErr w:type="gramStart"/>
      <w:r>
        <w:t>Cox, S.P., Kronlund, A.R., Lacko, L. 2011.</w:t>
      </w:r>
      <w:proofErr w:type="gramEnd"/>
      <w:r>
        <w:t xml:space="preserve"> Management procedures for the multi-gear     </w:t>
      </w:r>
    </w:p>
    <w:p w:rsidR="003062D7" w:rsidRDefault="006F733D" w:rsidP="003062D7">
      <w:pPr>
        <w:autoSpaceDE w:val="0"/>
        <w:autoSpaceDN w:val="0"/>
        <w:adjustRightInd w:val="0"/>
        <w:ind w:left="270" w:firstLine="0"/>
        <w:rPr>
          <w:color w:val="000000"/>
          <w:shd w:val="clear" w:color="auto" w:fill="FFFFFF"/>
          <w:lang w:val="en-US" w:eastAsia="en-US"/>
        </w:rPr>
      </w:pPr>
      <w:proofErr w:type="gramStart"/>
      <w:r>
        <w:t>Sablefish</w:t>
      </w:r>
      <w:r w:rsidR="003062D7">
        <w:t xml:space="preserve"> (</w:t>
      </w:r>
      <w:proofErr w:type="spellStart"/>
      <w:r w:rsidR="003062D7">
        <w:rPr>
          <w:i/>
          <w:iCs/>
        </w:rPr>
        <w:t>Anoplopoma</w:t>
      </w:r>
      <w:proofErr w:type="spellEnd"/>
      <w:r w:rsidR="003062D7">
        <w:rPr>
          <w:i/>
          <w:iCs/>
        </w:rPr>
        <w:t xml:space="preserve"> fimbria</w:t>
      </w:r>
      <w:r w:rsidR="003062D7">
        <w:t>) fishery in British Columbia, Canada.</w:t>
      </w:r>
      <w:proofErr w:type="gramEnd"/>
      <w:r w:rsidR="003062D7">
        <w:t xml:space="preserve"> </w:t>
      </w:r>
      <w:proofErr w:type="gramStart"/>
      <w:r w:rsidR="003062D7">
        <w:t>DFO Can. Sci.</w:t>
      </w:r>
      <w:proofErr w:type="gramEnd"/>
      <w:r w:rsidR="003062D7">
        <w:t xml:space="preserve">  </w:t>
      </w:r>
      <w:proofErr w:type="spellStart"/>
      <w:proofErr w:type="gramStart"/>
      <w:r w:rsidR="003062D7">
        <w:t>Advis</w:t>
      </w:r>
      <w:proofErr w:type="spellEnd"/>
      <w:r w:rsidR="003062D7">
        <w:t>.</w:t>
      </w:r>
      <w:proofErr w:type="gramEnd"/>
      <w:r w:rsidR="003062D7">
        <w:t xml:space="preserve"> Sec. Res. Doc. 2011/063. </w:t>
      </w:r>
      <w:proofErr w:type="gramStart"/>
      <w:r w:rsidR="003062D7">
        <w:t>viii</w:t>
      </w:r>
      <w:proofErr w:type="gramEnd"/>
      <w:r w:rsidR="003062D7">
        <w:t xml:space="preserve"> + 45 p.</w:t>
      </w:r>
    </w:p>
    <w:p w:rsidR="003062D7" w:rsidRDefault="003062D7" w:rsidP="003062D7">
      <w:pPr>
        <w:pStyle w:val="List"/>
        <w:spacing w:before="240"/>
        <w:rPr>
          <w:sz w:val="24"/>
          <w:szCs w:val="24"/>
        </w:rPr>
      </w:pPr>
      <w:proofErr w:type="spellStart"/>
      <w:r>
        <w:rPr>
          <w:sz w:val="24"/>
          <w:szCs w:val="24"/>
        </w:rPr>
        <w:t>Downes</w:t>
      </w:r>
      <w:proofErr w:type="spellEnd"/>
      <w:r>
        <w:rPr>
          <w:sz w:val="24"/>
          <w:szCs w:val="24"/>
        </w:rPr>
        <w:t xml:space="preserve">, A.J., W.T. Andrews, M.S. Smith, M.W. Saunders, and G.D. </w:t>
      </w:r>
      <w:proofErr w:type="spellStart"/>
      <w:r>
        <w:rPr>
          <w:sz w:val="24"/>
          <w:szCs w:val="24"/>
        </w:rPr>
        <w:t>Jewsbury</w:t>
      </w:r>
      <w:proofErr w:type="spellEnd"/>
      <w:r>
        <w:rPr>
          <w:sz w:val="24"/>
          <w:szCs w:val="24"/>
        </w:rPr>
        <w:t xml:space="preserve">. 1997. Cruise details of </w:t>
      </w:r>
      <w:r w:rsidR="006F733D">
        <w:rPr>
          <w:sz w:val="24"/>
          <w:szCs w:val="24"/>
        </w:rPr>
        <w:t>Sablefish</w:t>
      </w:r>
      <w:r>
        <w:rPr>
          <w:sz w:val="24"/>
          <w:szCs w:val="24"/>
        </w:rPr>
        <w:t xml:space="preserve"> (</w:t>
      </w:r>
      <w:proofErr w:type="spellStart"/>
      <w:r>
        <w:rPr>
          <w:i/>
          <w:sz w:val="24"/>
          <w:szCs w:val="24"/>
        </w:rPr>
        <w:t>Anoplopoma</w:t>
      </w:r>
      <w:proofErr w:type="spellEnd"/>
      <w:r>
        <w:rPr>
          <w:i/>
          <w:sz w:val="24"/>
          <w:szCs w:val="24"/>
        </w:rPr>
        <w:t xml:space="preserve"> fimbria</w:t>
      </w:r>
      <w:r>
        <w:rPr>
          <w:sz w:val="24"/>
          <w:szCs w:val="24"/>
        </w:rPr>
        <w:t xml:space="preserve">) surveys conducted in B.C. waters, 1994-1995. Can. Data. Rep. Fish. </w:t>
      </w:r>
      <w:proofErr w:type="spellStart"/>
      <w:r>
        <w:rPr>
          <w:sz w:val="24"/>
          <w:szCs w:val="24"/>
        </w:rPr>
        <w:t>Aquat</w:t>
      </w:r>
      <w:proofErr w:type="spellEnd"/>
      <w:r>
        <w:rPr>
          <w:sz w:val="24"/>
          <w:szCs w:val="24"/>
        </w:rPr>
        <w:t>. Sci. 1007: 106 p.</w:t>
      </w:r>
    </w:p>
    <w:p w:rsidR="003062D7" w:rsidRDefault="003062D7" w:rsidP="003062D7"/>
    <w:p w:rsidR="003062D7" w:rsidRDefault="003062D7" w:rsidP="003062D7">
      <w:pPr>
        <w:ind w:left="283" w:hanging="283"/>
        <w:rPr>
          <w:szCs w:val="24"/>
        </w:rPr>
      </w:pPr>
      <w:proofErr w:type="gramStart"/>
      <w:r>
        <w:t>Lacko, L.C., A.R. Kronlund, and M.R. Wyeth.</w:t>
      </w:r>
      <w:proofErr w:type="gramEnd"/>
      <w:r>
        <w:t xml:space="preserve"> 2013. Summary of the 2008</w:t>
      </w:r>
      <w:r w:rsidR="007A0CD4">
        <w:t xml:space="preserve"> to</w:t>
      </w:r>
      <w:r>
        <w:t xml:space="preserve"> 2011 British Columbia </w:t>
      </w:r>
      <w:r w:rsidR="006F733D">
        <w:t>Sablefish</w:t>
      </w:r>
      <w:r>
        <w:t xml:space="preserve"> (</w:t>
      </w:r>
      <w:proofErr w:type="spellStart"/>
      <w:r>
        <w:rPr>
          <w:i/>
        </w:rPr>
        <w:t>Anoplopoma</w:t>
      </w:r>
      <w:proofErr w:type="spellEnd"/>
      <w:r>
        <w:rPr>
          <w:i/>
        </w:rPr>
        <w:t xml:space="preserve"> fimbria</w:t>
      </w:r>
      <w:r>
        <w:t xml:space="preserve">) </w:t>
      </w:r>
      <w:r w:rsidR="008518EA">
        <w:t>Research and Assessment Survey</w:t>
      </w:r>
      <w:r>
        <w:t xml:space="preserve">s. </w:t>
      </w:r>
      <w:proofErr w:type="gramStart"/>
      <w:r>
        <w:t>Can. Tech. Rep. Fish.</w:t>
      </w:r>
      <w:proofErr w:type="gramEnd"/>
      <w:r>
        <w:t xml:space="preserve"> </w:t>
      </w:r>
      <w:proofErr w:type="spellStart"/>
      <w:proofErr w:type="gramStart"/>
      <w:r>
        <w:t>Aquat</w:t>
      </w:r>
      <w:proofErr w:type="spellEnd"/>
      <w:r>
        <w:t>.</w:t>
      </w:r>
      <w:proofErr w:type="gramEnd"/>
      <w:r>
        <w:t xml:space="preserve"> </w:t>
      </w:r>
      <w:proofErr w:type="gramStart"/>
      <w:r>
        <w:t>Sci. in press.</w:t>
      </w:r>
      <w:proofErr w:type="gramEnd"/>
    </w:p>
    <w:p w:rsidR="003062D7" w:rsidRDefault="003062D7" w:rsidP="003062D7">
      <w:pPr>
        <w:pStyle w:val="List"/>
        <w:spacing w:before="240"/>
        <w:rPr>
          <w:sz w:val="24"/>
          <w:szCs w:val="24"/>
        </w:rPr>
      </w:pPr>
      <w:r>
        <w:rPr>
          <w:sz w:val="24"/>
          <w:szCs w:val="24"/>
        </w:rPr>
        <w:t xml:space="preserve">Smith, M.S., Saunders, M.W. and W.T. Andrews. 1996. Cruise details of </w:t>
      </w:r>
      <w:r w:rsidR="006F733D">
        <w:rPr>
          <w:sz w:val="24"/>
          <w:szCs w:val="24"/>
        </w:rPr>
        <w:t>Sablefish</w:t>
      </w:r>
      <w:r>
        <w:rPr>
          <w:sz w:val="24"/>
          <w:szCs w:val="24"/>
        </w:rPr>
        <w:t xml:space="preserve"> (</w:t>
      </w:r>
      <w:proofErr w:type="spellStart"/>
      <w:r>
        <w:rPr>
          <w:i/>
          <w:sz w:val="24"/>
          <w:szCs w:val="24"/>
        </w:rPr>
        <w:t>Anoplopoma</w:t>
      </w:r>
      <w:proofErr w:type="spellEnd"/>
      <w:r>
        <w:rPr>
          <w:i/>
          <w:sz w:val="24"/>
          <w:szCs w:val="24"/>
        </w:rPr>
        <w:t xml:space="preserve"> fimbria</w:t>
      </w:r>
      <w:r>
        <w:rPr>
          <w:sz w:val="24"/>
          <w:szCs w:val="24"/>
        </w:rPr>
        <w:t xml:space="preserve">) surveys conducted in B.C. waters 1988-1993. Can. Data Rep. Fish. </w:t>
      </w:r>
      <w:proofErr w:type="spellStart"/>
      <w:r>
        <w:rPr>
          <w:sz w:val="24"/>
          <w:szCs w:val="24"/>
        </w:rPr>
        <w:t>Aquat</w:t>
      </w:r>
      <w:proofErr w:type="spellEnd"/>
      <w:r>
        <w:rPr>
          <w:sz w:val="24"/>
          <w:szCs w:val="24"/>
        </w:rPr>
        <w:t>. Sci. 976: 129 p.</w:t>
      </w:r>
    </w:p>
    <w:p w:rsidR="003062D7" w:rsidRDefault="003062D7" w:rsidP="003062D7">
      <w:pPr>
        <w:pStyle w:val="List"/>
        <w:spacing w:before="240"/>
        <w:rPr>
          <w:sz w:val="24"/>
          <w:szCs w:val="24"/>
        </w:rPr>
      </w:pPr>
      <w:r>
        <w:rPr>
          <w:sz w:val="24"/>
          <w:szCs w:val="24"/>
        </w:rPr>
        <w:t xml:space="preserve">Wyeth, M.R. and A.R. Kronlund. 2003. </w:t>
      </w:r>
      <w:r w:rsidR="006F733D">
        <w:rPr>
          <w:sz w:val="24"/>
          <w:szCs w:val="24"/>
        </w:rPr>
        <w:t>Sablefish</w:t>
      </w:r>
      <w:r>
        <w:rPr>
          <w:sz w:val="24"/>
          <w:szCs w:val="24"/>
        </w:rPr>
        <w:t xml:space="preserve"> (</w:t>
      </w:r>
      <w:proofErr w:type="spellStart"/>
      <w:r>
        <w:rPr>
          <w:i/>
          <w:sz w:val="24"/>
          <w:szCs w:val="24"/>
        </w:rPr>
        <w:t>Anoplopoma</w:t>
      </w:r>
      <w:proofErr w:type="spellEnd"/>
      <w:r>
        <w:rPr>
          <w:i/>
          <w:sz w:val="24"/>
          <w:szCs w:val="24"/>
        </w:rPr>
        <w:t xml:space="preserve"> fimbria</w:t>
      </w:r>
      <w:r>
        <w:rPr>
          <w:sz w:val="24"/>
          <w:szCs w:val="24"/>
        </w:rPr>
        <w:t xml:space="preserve">) </w:t>
      </w:r>
      <w:r w:rsidR="008518EA">
        <w:rPr>
          <w:sz w:val="24"/>
          <w:szCs w:val="24"/>
        </w:rPr>
        <w:t>Research and Assessment Survey</w:t>
      </w:r>
      <w:r>
        <w:rPr>
          <w:sz w:val="24"/>
          <w:szCs w:val="24"/>
        </w:rPr>
        <w:t xml:space="preserve">s conducted in British Columbia waters from 1996 through 2000. Can. Data Rep. Fish. </w:t>
      </w:r>
      <w:proofErr w:type="spellStart"/>
      <w:r>
        <w:rPr>
          <w:sz w:val="24"/>
          <w:szCs w:val="24"/>
        </w:rPr>
        <w:t>Aquat</w:t>
      </w:r>
      <w:proofErr w:type="spellEnd"/>
      <w:r>
        <w:rPr>
          <w:sz w:val="24"/>
          <w:szCs w:val="24"/>
        </w:rPr>
        <w:t>. Sci. 1116: 130 p.</w:t>
      </w:r>
    </w:p>
    <w:p w:rsidR="003062D7" w:rsidRDefault="003062D7" w:rsidP="003062D7">
      <w:pPr>
        <w:pStyle w:val="List"/>
        <w:spacing w:before="240"/>
        <w:rPr>
          <w:sz w:val="24"/>
          <w:szCs w:val="24"/>
        </w:rPr>
      </w:pPr>
      <w:r>
        <w:rPr>
          <w:sz w:val="24"/>
          <w:szCs w:val="24"/>
        </w:rPr>
        <w:t xml:space="preserve">Wyeth, M.R., A.R. Kronlund, and M. </w:t>
      </w:r>
      <w:proofErr w:type="spellStart"/>
      <w:r>
        <w:rPr>
          <w:sz w:val="24"/>
          <w:szCs w:val="24"/>
        </w:rPr>
        <w:t>Elfert</w:t>
      </w:r>
      <w:proofErr w:type="spellEnd"/>
      <w:r>
        <w:rPr>
          <w:sz w:val="24"/>
          <w:szCs w:val="24"/>
        </w:rPr>
        <w:t xml:space="preserve">. 2003. Summary of the 2001 British Columbia </w:t>
      </w:r>
      <w:r w:rsidR="006F733D">
        <w:rPr>
          <w:sz w:val="24"/>
          <w:szCs w:val="24"/>
        </w:rPr>
        <w:t>Sablefish</w:t>
      </w:r>
      <w:r>
        <w:rPr>
          <w:sz w:val="24"/>
          <w:szCs w:val="24"/>
        </w:rPr>
        <w:t xml:space="preserve"> (</w:t>
      </w:r>
      <w:proofErr w:type="spellStart"/>
      <w:r>
        <w:rPr>
          <w:i/>
          <w:sz w:val="24"/>
          <w:szCs w:val="24"/>
        </w:rPr>
        <w:t>Anoplopoma</w:t>
      </w:r>
      <w:proofErr w:type="spellEnd"/>
      <w:r>
        <w:rPr>
          <w:i/>
          <w:sz w:val="24"/>
          <w:szCs w:val="24"/>
        </w:rPr>
        <w:t xml:space="preserve"> fimbria</w:t>
      </w:r>
      <w:r>
        <w:rPr>
          <w:sz w:val="24"/>
          <w:szCs w:val="24"/>
        </w:rPr>
        <w:t xml:space="preserve">) </w:t>
      </w:r>
      <w:r w:rsidR="008518EA">
        <w:rPr>
          <w:sz w:val="24"/>
          <w:szCs w:val="24"/>
        </w:rPr>
        <w:t>Research and Assessment Survey</w:t>
      </w:r>
      <w:r>
        <w:rPr>
          <w:sz w:val="24"/>
          <w:szCs w:val="24"/>
        </w:rPr>
        <w:t xml:space="preserve">. Can. Data Rep. Fish. </w:t>
      </w:r>
      <w:proofErr w:type="spellStart"/>
      <w:r>
        <w:rPr>
          <w:sz w:val="24"/>
          <w:szCs w:val="24"/>
        </w:rPr>
        <w:t>Aquat</w:t>
      </w:r>
      <w:proofErr w:type="spellEnd"/>
      <w:r>
        <w:rPr>
          <w:sz w:val="24"/>
          <w:szCs w:val="24"/>
        </w:rPr>
        <w:t>. Sci. 1118: 54 p.</w:t>
      </w:r>
    </w:p>
    <w:p w:rsidR="003062D7" w:rsidRDefault="003062D7" w:rsidP="003062D7">
      <w:pPr>
        <w:pStyle w:val="List"/>
        <w:spacing w:before="240"/>
        <w:rPr>
          <w:sz w:val="24"/>
          <w:szCs w:val="24"/>
        </w:rPr>
      </w:pPr>
      <w:r>
        <w:rPr>
          <w:sz w:val="24"/>
          <w:szCs w:val="24"/>
        </w:rPr>
        <w:t xml:space="preserve">Wyeth, M.R., A.R. Kronlund, and M. </w:t>
      </w:r>
      <w:proofErr w:type="spellStart"/>
      <w:r>
        <w:rPr>
          <w:sz w:val="24"/>
          <w:szCs w:val="24"/>
        </w:rPr>
        <w:t>Elfert</w:t>
      </w:r>
      <w:proofErr w:type="spellEnd"/>
      <w:r>
        <w:rPr>
          <w:sz w:val="24"/>
          <w:szCs w:val="24"/>
        </w:rPr>
        <w:t xml:space="preserve">. 2004a. Summary of the 2002 British Columbia </w:t>
      </w:r>
      <w:r w:rsidR="006F733D">
        <w:rPr>
          <w:sz w:val="24"/>
          <w:szCs w:val="24"/>
        </w:rPr>
        <w:t>Sablefish</w:t>
      </w:r>
      <w:r>
        <w:rPr>
          <w:sz w:val="24"/>
          <w:szCs w:val="24"/>
        </w:rPr>
        <w:t xml:space="preserve"> (</w:t>
      </w:r>
      <w:proofErr w:type="spellStart"/>
      <w:r>
        <w:rPr>
          <w:i/>
          <w:sz w:val="24"/>
          <w:szCs w:val="24"/>
        </w:rPr>
        <w:t>Anoplopoma</w:t>
      </w:r>
      <w:proofErr w:type="spellEnd"/>
      <w:r>
        <w:rPr>
          <w:i/>
          <w:sz w:val="24"/>
          <w:szCs w:val="24"/>
        </w:rPr>
        <w:t xml:space="preserve"> fimbria</w:t>
      </w:r>
      <w:r>
        <w:rPr>
          <w:sz w:val="24"/>
          <w:szCs w:val="24"/>
        </w:rPr>
        <w:t xml:space="preserve">) </w:t>
      </w:r>
      <w:r w:rsidR="008518EA">
        <w:rPr>
          <w:sz w:val="24"/>
          <w:szCs w:val="24"/>
        </w:rPr>
        <w:t>Research and Assessment Survey</w:t>
      </w:r>
      <w:r>
        <w:rPr>
          <w:sz w:val="24"/>
          <w:szCs w:val="24"/>
        </w:rPr>
        <w:t xml:space="preserve">. Can. Data Rep. Fish. </w:t>
      </w:r>
      <w:proofErr w:type="spellStart"/>
      <w:r>
        <w:rPr>
          <w:sz w:val="24"/>
          <w:szCs w:val="24"/>
        </w:rPr>
        <w:t>Aquat</w:t>
      </w:r>
      <w:proofErr w:type="spellEnd"/>
      <w:r>
        <w:rPr>
          <w:sz w:val="24"/>
          <w:szCs w:val="24"/>
        </w:rPr>
        <w:t>. Sci. 1140: 59 p.</w:t>
      </w:r>
    </w:p>
    <w:p w:rsidR="003062D7" w:rsidRDefault="003062D7" w:rsidP="003062D7">
      <w:pPr>
        <w:pStyle w:val="List"/>
        <w:spacing w:before="240"/>
        <w:rPr>
          <w:sz w:val="24"/>
          <w:szCs w:val="24"/>
        </w:rPr>
      </w:pPr>
      <w:r>
        <w:rPr>
          <w:sz w:val="24"/>
          <w:szCs w:val="24"/>
        </w:rPr>
        <w:t xml:space="preserve">Wyeth, M.R, A.R. Kronlund, and M. </w:t>
      </w:r>
      <w:proofErr w:type="spellStart"/>
      <w:r>
        <w:rPr>
          <w:sz w:val="24"/>
          <w:szCs w:val="24"/>
        </w:rPr>
        <w:t>Elfert</w:t>
      </w:r>
      <w:proofErr w:type="spellEnd"/>
      <w:r>
        <w:rPr>
          <w:sz w:val="24"/>
          <w:szCs w:val="24"/>
        </w:rPr>
        <w:t xml:space="preserve">. 2004b. Summary of the 2003 British Columbia </w:t>
      </w:r>
      <w:r w:rsidR="006F733D">
        <w:rPr>
          <w:sz w:val="24"/>
          <w:szCs w:val="24"/>
        </w:rPr>
        <w:t>Sablefish</w:t>
      </w:r>
      <w:r>
        <w:rPr>
          <w:sz w:val="24"/>
          <w:szCs w:val="24"/>
        </w:rPr>
        <w:t xml:space="preserve"> (</w:t>
      </w:r>
      <w:proofErr w:type="spellStart"/>
      <w:r>
        <w:rPr>
          <w:i/>
          <w:sz w:val="24"/>
          <w:szCs w:val="24"/>
        </w:rPr>
        <w:t>Anoplopoma</w:t>
      </w:r>
      <w:proofErr w:type="spellEnd"/>
      <w:r>
        <w:rPr>
          <w:i/>
          <w:sz w:val="24"/>
          <w:szCs w:val="24"/>
        </w:rPr>
        <w:t xml:space="preserve"> fimbria</w:t>
      </w:r>
      <w:r>
        <w:rPr>
          <w:sz w:val="24"/>
          <w:szCs w:val="24"/>
        </w:rPr>
        <w:t xml:space="preserve">) </w:t>
      </w:r>
      <w:r w:rsidR="008518EA">
        <w:rPr>
          <w:sz w:val="24"/>
          <w:szCs w:val="24"/>
        </w:rPr>
        <w:t>Research and Assessment Survey</w:t>
      </w:r>
      <w:r>
        <w:rPr>
          <w:sz w:val="24"/>
          <w:szCs w:val="24"/>
        </w:rPr>
        <w:t xml:space="preserve">. Can. Data Rep. Fish. </w:t>
      </w:r>
      <w:proofErr w:type="spellStart"/>
      <w:r>
        <w:rPr>
          <w:sz w:val="24"/>
          <w:szCs w:val="24"/>
        </w:rPr>
        <w:t>Aquat</w:t>
      </w:r>
      <w:proofErr w:type="spellEnd"/>
      <w:r>
        <w:rPr>
          <w:sz w:val="24"/>
          <w:szCs w:val="24"/>
        </w:rPr>
        <w:t>. Sci. 1148: 68 p.</w:t>
      </w:r>
    </w:p>
    <w:p w:rsidR="003062D7" w:rsidRDefault="003062D7" w:rsidP="003062D7">
      <w:pPr>
        <w:pStyle w:val="List"/>
        <w:spacing w:before="240"/>
        <w:rPr>
          <w:sz w:val="24"/>
          <w:szCs w:val="24"/>
        </w:rPr>
      </w:pPr>
      <w:r>
        <w:rPr>
          <w:sz w:val="24"/>
          <w:szCs w:val="24"/>
        </w:rPr>
        <w:t xml:space="preserve">Wyeth, M.R, A.R. Kronlund, and M. </w:t>
      </w:r>
      <w:proofErr w:type="spellStart"/>
      <w:r>
        <w:rPr>
          <w:sz w:val="24"/>
          <w:szCs w:val="24"/>
        </w:rPr>
        <w:t>Elfert</w:t>
      </w:r>
      <w:proofErr w:type="spellEnd"/>
      <w:r>
        <w:rPr>
          <w:sz w:val="24"/>
          <w:szCs w:val="24"/>
        </w:rPr>
        <w:t xml:space="preserve">.  2006. Summary of the 2004 British Columbia </w:t>
      </w:r>
      <w:r w:rsidR="006F733D">
        <w:rPr>
          <w:sz w:val="24"/>
          <w:szCs w:val="24"/>
        </w:rPr>
        <w:t>Sablefish</w:t>
      </w:r>
      <w:r>
        <w:rPr>
          <w:sz w:val="24"/>
          <w:szCs w:val="24"/>
        </w:rPr>
        <w:t xml:space="preserve"> (</w:t>
      </w:r>
      <w:proofErr w:type="spellStart"/>
      <w:r>
        <w:rPr>
          <w:i/>
          <w:sz w:val="24"/>
          <w:szCs w:val="24"/>
        </w:rPr>
        <w:t>Anoplopoma</w:t>
      </w:r>
      <w:proofErr w:type="spellEnd"/>
      <w:r>
        <w:rPr>
          <w:i/>
          <w:sz w:val="24"/>
          <w:szCs w:val="24"/>
        </w:rPr>
        <w:t xml:space="preserve"> fimbria</w:t>
      </w:r>
      <w:r>
        <w:rPr>
          <w:sz w:val="24"/>
          <w:szCs w:val="24"/>
        </w:rPr>
        <w:t xml:space="preserve">) </w:t>
      </w:r>
      <w:r w:rsidR="008518EA">
        <w:rPr>
          <w:sz w:val="24"/>
          <w:szCs w:val="24"/>
        </w:rPr>
        <w:t>Research and Assessment Survey</w:t>
      </w:r>
      <w:r>
        <w:rPr>
          <w:sz w:val="24"/>
          <w:szCs w:val="24"/>
        </w:rPr>
        <w:t xml:space="preserve">. Can. Tech. Rep. Fish. </w:t>
      </w:r>
      <w:proofErr w:type="spellStart"/>
      <w:r>
        <w:rPr>
          <w:sz w:val="24"/>
          <w:szCs w:val="24"/>
        </w:rPr>
        <w:t>Aquat</w:t>
      </w:r>
      <w:proofErr w:type="spellEnd"/>
      <w:r>
        <w:rPr>
          <w:sz w:val="24"/>
          <w:szCs w:val="24"/>
        </w:rPr>
        <w:t>. Sci. 2660</w:t>
      </w:r>
      <w:r>
        <w:rPr>
          <w:b/>
          <w:sz w:val="24"/>
          <w:szCs w:val="24"/>
        </w:rPr>
        <w:t xml:space="preserve">: </w:t>
      </w:r>
      <w:r>
        <w:rPr>
          <w:sz w:val="24"/>
          <w:szCs w:val="24"/>
        </w:rPr>
        <w:t xml:space="preserve">74 p. </w:t>
      </w:r>
    </w:p>
    <w:p w:rsidR="003062D7" w:rsidRDefault="003062D7" w:rsidP="003062D7">
      <w:pPr>
        <w:pStyle w:val="List"/>
        <w:spacing w:before="240"/>
        <w:rPr>
          <w:sz w:val="24"/>
          <w:szCs w:val="24"/>
        </w:rPr>
      </w:pPr>
      <w:r>
        <w:rPr>
          <w:sz w:val="24"/>
          <w:szCs w:val="24"/>
        </w:rPr>
        <w:t xml:space="preserve">Wyeth, M.R, A.R. Kronlund, and M. </w:t>
      </w:r>
      <w:proofErr w:type="spellStart"/>
      <w:r>
        <w:rPr>
          <w:sz w:val="24"/>
          <w:szCs w:val="24"/>
        </w:rPr>
        <w:t>Elfert</w:t>
      </w:r>
      <w:proofErr w:type="spellEnd"/>
      <w:r>
        <w:rPr>
          <w:sz w:val="24"/>
          <w:szCs w:val="24"/>
        </w:rPr>
        <w:t xml:space="preserve">.  2007. Summary of the 2005 British Columbia </w:t>
      </w:r>
      <w:r w:rsidR="006F733D">
        <w:rPr>
          <w:sz w:val="24"/>
          <w:szCs w:val="24"/>
        </w:rPr>
        <w:t>Sablefish</w:t>
      </w:r>
      <w:r>
        <w:rPr>
          <w:sz w:val="24"/>
          <w:szCs w:val="24"/>
        </w:rPr>
        <w:t xml:space="preserve"> (</w:t>
      </w:r>
      <w:proofErr w:type="spellStart"/>
      <w:r>
        <w:rPr>
          <w:i/>
          <w:sz w:val="24"/>
          <w:szCs w:val="24"/>
        </w:rPr>
        <w:t>Anoplopoma</w:t>
      </w:r>
      <w:proofErr w:type="spellEnd"/>
      <w:r>
        <w:rPr>
          <w:i/>
          <w:sz w:val="24"/>
          <w:szCs w:val="24"/>
        </w:rPr>
        <w:t xml:space="preserve"> fimbria</w:t>
      </w:r>
      <w:r>
        <w:rPr>
          <w:sz w:val="24"/>
          <w:szCs w:val="24"/>
        </w:rPr>
        <w:t xml:space="preserve">) </w:t>
      </w:r>
      <w:r w:rsidR="008518EA">
        <w:rPr>
          <w:sz w:val="24"/>
          <w:szCs w:val="24"/>
        </w:rPr>
        <w:t>Research and Assessment Survey</w:t>
      </w:r>
      <w:r>
        <w:rPr>
          <w:sz w:val="24"/>
          <w:szCs w:val="24"/>
        </w:rPr>
        <w:t xml:space="preserve">s. Can. Tech. Rep. Fish. </w:t>
      </w:r>
      <w:proofErr w:type="spellStart"/>
      <w:r>
        <w:rPr>
          <w:sz w:val="24"/>
          <w:szCs w:val="24"/>
        </w:rPr>
        <w:t>Aquat</w:t>
      </w:r>
      <w:proofErr w:type="spellEnd"/>
      <w:r>
        <w:rPr>
          <w:sz w:val="24"/>
          <w:szCs w:val="24"/>
        </w:rPr>
        <w:t>. Sci. 2694</w:t>
      </w:r>
      <w:r>
        <w:rPr>
          <w:b/>
          <w:sz w:val="24"/>
          <w:szCs w:val="24"/>
        </w:rPr>
        <w:t xml:space="preserve">: </w:t>
      </w:r>
      <w:r>
        <w:rPr>
          <w:sz w:val="24"/>
          <w:szCs w:val="24"/>
        </w:rPr>
        <w:t xml:space="preserve">105 p. </w:t>
      </w:r>
    </w:p>
    <w:p w:rsidR="003062D7" w:rsidRDefault="003062D7" w:rsidP="003062D7"/>
    <w:p w:rsidR="003062D7" w:rsidRPr="006D3637" w:rsidRDefault="003062D7" w:rsidP="003062D7">
      <w:pPr>
        <w:ind w:left="283" w:hanging="283"/>
        <w:rPr>
          <w:lang w:val="en-GB" w:eastAsia="en-US"/>
        </w:rPr>
      </w:pPr>
      <w:proofErr w:type="gramStart"/>
      <w:r>
        <w:lastRenderedPageBreak/>
        <w:t xml:space="preserve">Wyeth, M.R, A.R. Kronlund, and M. </w:t>
      </w:r>
      <w:proofErr w:type="spellStart"/>
      <w:r>
        <w:t>Elfert</w:t>
      </w:r>
      <w:proofErr w:type="spellEnd"/>
      <w:r>
        <w:t>.</w:t>
      </w:r>
      <w:proofErr w:type="gramEnd"/>
      <w:r>
        <w:t xml:space="preserve">  2013. Summary of the 2006 and 2007 British Columbia </w:t>
      </w:r>
      <w:r w:rsidR="006F733D">
        <w:t>Sablefish</w:t>
      </w:r>
      <w:r>
        <w:t xml:space="preserve"> (</w:t>
      </w:r>
      <w:proofErr w:type="spellStart"/>
      <w:r>
        <w:rPr>
          <w:i/>
        </w:rPr>
        <w:t>Anoplopoma</w:t>
      </w:r>
      <w:proofErr w:type="spellEnd"/>
      <w:r>
        <w:rPr>
          <w:i/>
        </w:rPr>
        <w:t xml:space="preserve"> fimbria</w:t>
      </w:r>
      <w:r>
        <w:t xml:space="preserve">) </w:t>
      </w:r>
      <w:r w:rsidR="008518EA">
        <w:t>Research and Assessment Survey</w:t>
      </w:r>
      <w:r>
        <w:t xml:space="preserve">. </w:t>
      </w:r>
      <w:proofErr w:type="gramStart"/>
      <w:r>
        <w:t>Can. Tech. Rep. Fish.</w:t>
      </w:r>
      <w:proofErr w:type="gramEnd"/>
      <w:r>
        <w:t xml:space="preserve"> </w:t>
      </w:r>
      <w:proofErr w:type="spellStart"/>
      <w:proofErr w:type="gramStart"/>
      <w:r>
        <w:t>Aquat</w:t>
      </w:r>
      <w:proofErr w:type="spellEnd"/>
      <w:r>
        <w:t>.</w:t>
      </w:r>
      <w:proofErr w:type="gramEnd"/>
      <w:r>
        <w:t xml:space="preserve"> </w:t>
      </w:r>
      <w:proofErr w:type="gramStart"/>
      <w:r>
        <w:t>Sci. in press.</w:t>
      </w:r>
      <w:proofErr w:type="gramEnd"/>
    </w:p>
    <w:p w:rsidR="00E74C67" w:rsidRDefault="003062D7" w:rsidP="003062D7">
      <w:pPr>
        <w:ind w:firstLine="0"/>
      </w:pPr>
      <w:r>
        <w:br w:type="page"/>
      </w:r>
    </w:p>
    <w:p w:rsidR="00681FCC" w:rsidRDefault="006315C1" w:rsidP="00C111EA">
      <w:pPr>
        <w:pStyle w:val="Caption"/>
      </w:pPr>
      <w:bookmarkStart w:id="85" w:name="_Ref353430843"/>
      <w:bookmarkStart w:id="86" w:name="_Ref353788751"/>
      <w:bookmarkStart w:id="87" w:name="_Toc354993869"/>
      <w:bookmarkStart w:id="88" w:name="_Toc370203066"/>
      <w:bookmarkStart w:id="89" w:name="_Toc370203189"/>
      <w:bookmarkStart w:id="90" w:name="_Toc450637449"/>
      <w:proofErr w:type="gramStart"/>
      <w:r>
        <w:lastRenderedPageBreak/>
        <w:t>T</w:t>
      </w:r>
      <w:r w:rsidR="00C111EA">
        <w:t xml:space="preserve">able </w:t>
      </w:r>
      <w:r w:rsidR="00C111EA">
        <w:fldChar w:fldCharType="begin"/>
      </w:r>
      <w:r w:rsidR="00C111EA">
        <w:instrText xml:space="preserve"> SEQ Table \* ARABIC </w:instrText>
      </w:r>
      <w:r w:rsidR="00C111EA">
        <w:fldChar w:fldCharType="separate"/>
      </w:r>
      <w:r w:rsidR="00E23AA3">
        <w:rPr>
          <w:noProof/>
        </w:rPr>
        <w:t>1</w:t>
      </w:r>
      <w:r w:rsidR="00C111EA">
        <w:fldChar w:fldCharType="end"/>
      </w:r>
      <w:bookmarkEnd w:id="2"/>
      <w:bookmarkEnd w:id="71"/>
      <w:bookmarkEnd w:id="72"/>
      <w:bookmarkEnd w:id="85"/>
      <w:bookmarkEnd w:id="86"/>
      <w:r w:rsidR="003D001D">
        <w:t>.</w:t>
      </w:r>
      <w:proofErr w:type="gramEnd"/>
      <w:r w:rsidR="003D001D">
        <w:t xml:space="preserve">  </w:t>
      </w:r>
      <w:proofErr w:type="gramStart"/>
      <w:r w:rsidR="003D001D">
        <w:t>C</w:t>
      </w:r>
      <w:r w:rsidR="000F7023">
        <w:t xml:space="preserve">omponents of </w:t>
      </w:r>
      <w:r w:rsidR="00AF3FC8">
        <w:t xml:space="preserve">the 2012 </w:t>
      </w:r>
      <w:r w:rsidR="006F733D">
        <w:t>Sablefish</w:t>
      </w:r>
      <w:r w:rsidR="00AF3FC8">
        <w:t xml:space="preserve"> research and assessment survey.</w:t>
      </w:r>
      <w:bookmarkEnd w:id="87"/>
      <w:bookmarkEnd w:id="88"/>
      <w:bookmarkEnd w:id="89"/>
      <w:bookmarkEnd w:id="90"/>
      <w:proofErr w:type="gramEnd"/>
      <w:r w:rsidR="00AF3FC8">
        <w:t xml:space="preserve">  </w:t>
      </w:r>
    </w:p>
    <w:p w:rsidR="000F7023" w:rsidRPr="000F7023" w:rsidRDefault="000F7023" w:rsidP="000F7023">
      <w:pPr>
        <w:rPr>
          <w:lang w:val="en-GB"/>
        </w:rPr>
      </w:pPr>
    </w:p>
    <w:p w:rsidR="00681FCC" w:rsidRDefault="008476F8" w:rsidP="00681FCC">
      <w:pPr>
        <w:rPr>
          <w:lang w:val="en-GB"/>
        </w:rPr>
      </w:pPr>
      <w:r w:rsidRPr="008476F8">
        <w:rPr>
          <w:noProof/>
        </w:rPr>
        <w:drawing>
          <wp:anchor distT="0" distB="0" distL="114300" distR="114300" simplePos="0" relativeHeight="252086272" behindDoc="1" locked="0" layoutInCell="1" allowOverlap="1" wp14:anchorId="30DDF072" wp14:editId="4D5E1B82">
            <wp:simplePos x="0" y="0"/>
            <wp:positionH relativeFrom="column">
              <wp:posOffset>0</wp:posOffset>
            </wp:positionH>
            <wp:positionV relativeFrom="paragraph">
              <wp:posOffset>40005</wp:posOffset>
            </wp:positionV>
            <wp:extent cx="5486400" cy="254254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542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1FCC" w:rsidRPr="00AE435C" w:rsidRDefault="00681FCC" w:rsidP="00681FCC">
      <w:pPr>
        <w:rPr>
          <w:lang w:val="en-GB"/>
        </w:rPr>
      </w:pPr>
    </w:p>
    <w:p w:rsidR="00681FCC" w:rsidRDefault="00681FCC" w:rsidP="001F1481"/>
    <w:p w:rsidR="00681FCC" w:rsidRDefault="00681FCC" w:rsidP="001F1481"/>
    <w:p w:rsidR="00681FCC" w:rsidRDefault="00681FCC" w:rsidP="001F1481"/>
    <w:p w:rsidR="00AF3FC8" w:rsidRDefault="00AF3FC8" w:rsidP="00AF3FC8">
      <w:pPr>
        <w:rPr>
          <w:lang w:val="en-GB"/>
        </w:rPr>
      </w:pPr>
    </w:p>
    <w:p w:rsidR="00AF3FC8" w:rsidRDefault="00AF3FC8" w:rsidP="00AF3FC8">
      <w:pPr>
        <w:rPr>
          <w:lang w:val="en-GB"/>
        </w:rPr>
      </w:pPr>
    </w:p>
    <w:p w:rsidR="000F7023" w:rsidRDefault="000F7023" w:rsidP="003D001D">
      <w:bookmarkStart w:id="91" w:name="_Ref352593045"/>
    </w:p>
    <w:p w:rsidR="003D001D" w:rsidRDefault="003D001D" w:rsidP="003D001D"/>
    <w:p w:rsidR="007133B2" w:rsidRDefault="007133B2" w:rsidP="005D764E">
      <w:bookmarkStart w:id="92" w:name="_Ref353430984"/>
    </w:p>
    <w:p w:rsidR="007133B2" w:rsidRDefault="007133B2" w:rsidP="005D764E"/>
    <w:p w:rsidR="007133B2" w:rsidRDefault="007133B2" w:rsidP="005D764E"/>
    <w:p w:rsidR="007133B2" w:rsidRDefault="007133B2" w:rsidP="005D764E"/>
    <w:p w:rsidR="007133B2" w:rsidRDefault="007133B2" w:rsidP="005D764E"/>
    <w:p w:rsidR="007133B2" w:rsidRDefault="007133B2" w:rsidP="005D764E"/>
    <w:p w:rsidR="007133B2" w:rsidRDefault="007133B2" w:rsidP="005D764E">
      <w:pPr>
        <w:rPr>
          <w:lang w:val="en-GB"/>
        </w:rPr>
      </w:pPr>
    </w:p>
    <w:p w:rsidR="007133B2" w:rsidRDefault="007133B2" w:rsidP="005D764E">
      <w:pPr>
        <w:rPr>
          <w:lang w:val="en-GB"/>
        </w:rPr>
      </w:pPr>
    </w:p>
    <w:p w:rsidR="007133B2" w:rsidRDefault="007133B2" w:rsidP="005D764E">
      <w:pPr>
        <w:rPr>
          <w:lang w:val="en-GB"/>
        </w:rPr>
      </w:pPr>
    </w:p>
    <w:p w:rsidR="007133B2" w:rsidRDefault="007133B2" w:rsidP="005D764E">
      <w:pPr>
        <w:rPr>
          <w:lang w:val="en-GB"/>
        </w:rPr>
      </w:pPr>
    </w:p>
    <w:p w:rsidR="007133B2" w:rsidRDefault="007133B2" w:rsidP="005D764E">
      <w:pPr>
        <w:rPr>
          <w:lang w:val="en-GB"/>
        </w:rPr>
      </w:pPr>
    </w:p>
    <w:p w:rsidR="007133B2" w:rsidRDefault="007133B2" w:rsidP="005D764E">
      <w:pPr>
        <w:rPr>
          <w:lang w:val="en-GB"/>
        </w:rPr>
      </w:pPr>
    </w:p>
    <w:p w:rsidR="007133B2" w:rsidRDefault="007133B2" w:rsidP="005D764E">
      <w:pPr>
        <w:rPr>
          <w:lang w:val="en-GB"/>
        </w:rPr>
      </w:pPr>
    </w:p>
    <w:p w:rsidR="007133B2" w:rsidRDefault="007133B2" w:rsidP="005D764E">
      <w:pPr>
        <w:rPr>
          <w:lang w:val="en-GB"/>
        </w:rPr>
      </w:pPr>
    </w:p>
    <w:p w:rsidR="007133B2" w:rsidRDefault="007133B2" w:rsidP="005D764E">
      <w:pPr>
        <w:rPr>
          <w:lang w:val="en-GB"/>
        </w:rPr>
      </w:pPr>
    </w:p>
    <w:p w:rsidR="007133B2" w:rsidRPr="007133B2" w:rsidRDefault="007133B2" w:rsidP="005D764E">
      <w:pPr>
        <w:rPr>
          <w:lang w:val="en-GB"/>
        </w:rPr>
      </w:pPr>
    </w:p>
    <w:p w:rsidR="007133B2" w:rsidRDefault="007133B2" w:rsidP="005D764E"/>
    <w:p w:rsidR="007133B2" w:rsidRDefault="007133B2" w:rsidP="005D764E"/>
    <w:p w:rsidR="007133B2" w:rsidRDefault="007133B2" w:rsidP="005D764E"/>
    <w:p w:rsidR="007133B2" w:rsidRDefault="007133B2" w:rsidP="005D764E"/>
    <w:p w:rsidR="007133B2" w:rsidRDefault="007133B2" w:rsidP="005D764E"/>
    <w:p w:rsidR="007133B2" w:rsidRDefault="007133B2" w:rsidP="005D764E"/>
    <w:p w:rsidR="007133B2" w:rsidRDefault="007133B2" w:rsidP="005D764E"/>
    <w:p w:rsidR="007133B2" w:rsidRDefault="007133B2" w:rsidP="005D764E"/>
    <w:p w:rsidR="007133B2" w:rsidRDefault="007133B2" w:rsidP="005D764E"/>
    <w:p w:rsidR="007133B2" w:rsidRDefault="007133B2" w:rsidP="005D764E"/>
    <w:p w:rsidR="007133B2" w:rsidRDefault="007133B2" w:rsidP="005D764E"/>
    <w:p w:rsidR="005D764E" w:rsidRDefault="005D764E" w:rsidP="005D764E"/>
    <w:p w:rsidR="005D764E" w:rsidRDefault="005D764E" w:rsidP="005D764E"/>
    <w:p w:rsidR="005D764E" w:rsidRDefault="005D764E" w:rsidP="005D764E"/>
    <w:p w:rsidR="00225E08" w:rsidRDefault="00225E08" w:rsidP="005D764E"/>
    <w:p w:rsidR="00225E08" w:rsidRDefault="00225E08" w:rsidP="005D764E"/>
    <w:p w:rsidR="00225E08" w:rsidRDefault="00225E08" w:rsidP="005D764E"/>
    <w:p w:rsidR="005D764E" w:rsidRDefault="005D764E" w:rsidP="005D764E"/>
    <w:p w:rsidR="005D764E" w:rsidRDefault="005D764E" w:rsidP="005D764E"/>
    <w:p w:rsidR="000F7023" w:rsidRDefault="000F7023" w:rsidP="000F7023">
      <w:pPr>
        <w:pStyle w:val="Caption"/>
        <w:rPr>
          <w:lang w:val="en-CA"/>
        </w:rPr>
      </w:pPr>
      <w:bookmarkStart w:id="93" w:name="_Ref353788582"/>
      <w:bookmarkStart w:id="94" w:name="_Toc354993870"/>
      <w:bookmarkStart w:id="95" w:name="_Toc370203067"/>
      <w:bookmarkStart w:id="96" w:name="_Toc370203190"/>
      <w:bookmarkStart w:id="97" w:name="_Toc450637450"/>
      <w:proofErr w:type="gramStart"/>
      <w:r>
        <w:lastRenderedPageBreak/>
        <w:t xml:space="preserve">Table </w:t>
      </w:r>
      <w:r>
        <w:fldChar w:fldCharType="begin"/>
      </w:r>
      <w:r>
        <w:instrText xml:space="preserve"> SEQ Table \* ARABIC </w:instrText>
      </w:r>
      <w:r>
        <w:fldChar w:fldCharType="separate"/>
      </w:r>
      <w:r w:rsidR="00E23AA3">
        <w:rPr>
          <w:noProof/>
        </w:rPr>
        <w:t>2</w:t>
      </w:r>
      <w:r>
        <w:fldChar w:fldCharType="end"/>
      </w:r>
      <w:bookmarkEnd w:id="91"/>
      <w:bookmarkEnd w:id="92"/>
      <w:bookmarkEnd w:id="93"/>
      <w:r>
        <w:t>.</w:t>
      </w:r>
      <w:proofErr w:type="gramEnd"/>
      <w:r>
        <w:t xml:space="preserve">   </w:t>
      </w:r>
      <w:proofErr w:type="gramStart"/>
      <w:r>
        <w:rPr>
          <w:lang w:val="en-CA"/>
        </w:rPr>
        <w:t xml:space="preserve">British Columbia </w:t>
      </w:r>
      <w:r w:rsidR="006F733D">
        <w:rPr>
          <w:lang w:val="en-CA"/>
        </w:rPr>
        <w:t>Sablefish</w:t>
      </w:r>
      <w:r>
        <w:rPr>
          <w:lang w:val="en-CA"/>
        </w:rPr>
        <w:t xml:space="preserve"> research and assessment survey</w:t>
      </w:r>
      <w:r w:rsidRPr="001D4ABA">
        <w:rPr>
          <w:lang w:val="en-CA"/>
        </w:rPr>
        <w:t>s</w:t>
      </w:r>
      <w:r>
        <w:rPr>
          <w:lang w:val="en-CA"/>
        </w:rPr>
        <w:t xml:space="preserve">, </w:t>
      </w:r>
      <w:r w:rsidRPr="001D4ABA">
        <w:rPr>
          <w:lang w:val="en-CA"/>
        </w:rPr>
        <w:t xml:space="preserve">1988 to </w:t>
      </w:r>
      <w:r>
        <w:rPr>
          <w:lang w:val="en-CA"/>
        </w:rPr>
        <w:t>2012</w:t>
      </w:r>
      <w:r w:rsidRPr="001D4ABA">
        <w:rPr>
          <w:lang w:val="en-CA"/>
        </w:rPr>
        <w:t>.</w:t>
      </w:r>
      <w:bookmarkEnd w:id="94"/>
      <w:bookmarkEnd w:id="95"/>
      <w:bookmarkEnd w:id="96"/>
      <w:bookmarkEnd w:id="97"/>
      <w:proofErr w:type="gramEnd"/>
    </w:p>
    <w:p w:rsidR="00AF3FC8" w:rsidRPr="000F7023" w:rsidRDefault="00AF3FC8" w:rsidP="00AF3FC8"/>
    <w:p w:rsidR="007C03B2" w:rsidRDefault="007133B2" w:rsidP="00AF3FC8">
      <w:pPr>
        <w:rPr>
          <w:lang w:val="en-GB"/>
        </w:rPr>
        <w:sectPr w:rsidR="007C03B2" w:rsidSect="00D60C57">
          <w:footerReference w:type="default" r:id="rId13"/>
          <w:pgSz w:w="12240" w:h="15840"/>
          <w:pgMar w:top="1440" w:right="1800" w:bottom="1440" w:left="1800" w:header="706" w:footer="706" w:gutter="0"/>
          <w:pgNumType w:start="1"/>
          <w:cols w:space="708"/>
          <w:docGrid w:linePitch="360"/>
        </w:sectPr>
      </w:pPr>
      <w:r w:rsidRPr="007133B2">
        <w:rPr>
          <w:noProof/>
        </w:rPr>
        <w:drawing>
          <wp:anchor distT="0" distB="0" distL="114300" distR="114300" simplePos="0" relativeHeight="251968512" behindDoc="1" locked="0" layoutInCell="1" allowOverlap="1" wp14:anchorId="2E5218C1" wp14:editId="1E8C6561">
            <wp:simplePos x="0" y="0"/>
            <wp:positionH relativeFrom="column">
              <wp:posOffset>26035</wp:posOffset>
            </wp:positionH>
            <wp:positionV relativeFrom="paragraph">
              <wp:posOffset>93980</wp:posOffset>
            </wp:positionV>
            <wp:extent cx="5486400" cy="6250112"/>
            <wp:effectExtent l="0" t="0" r="0" b="0"/>
            <wp:wrapNone/>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625011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73EC" w:rsidRDefault="001D73EC" w:rsidP="001D73EC">
      <w:pPr>
        <w:pStyle w:val="Caption"/>
      </w:pPr>
      <w:bookmarkStart w:id="98" w:name="_Ref353441276"/>
      <w:bookmarkStart w:id="99" w:name="_Toc354993871"/>
      <w:bookmarkStart w:id="100" w:name="_Toc370203068"/>
      <w:bookmarkStart w:id="101" w:name="_Toc370203191"/>
      <w:bookmarkStart w:id="102" w:name="_Ref353431051"/>
      <w:bookmarkStart w:id="103" w:name="_Toc342769904"/>
      <w:bookmarkStart w:id="104" w:name="_Toc342769906"/>
      <w:bookmarkStart w:id="105" w:name="_Toc342769907"/>
      <w:bookmarkStart w:id="106" w:name="_Toc450637451"/>
      <w:bookmarkEnd w:id="3"/>
      <w:bookmarkEnd w:id="4"/>
      <w:proofErr w:type="gramStart"/>
      <w:r>
        <w:lastRenderedPageBreak/>
        <w:t xml:space="preserve">Table </w:t>
      </w:r>
      <w:r>
        <w:fldChar w:fldCharType="begin"/>
      </w:r>
      <w:r>
        <w:instrText xml:space="preserve"> SEQ Table \* ARABIC </w:instrText>
      </w:r>
      <w:r>
        <w:fldChar w:fldCharType="separate"/>
      </w:r>
      <w:r w:rsidR="00E23AA3">
        <w:rPr>
          <w:noProof/>
        </w:rPr>
        <w:t>3</w:t>
      </w:r>
      <w:r>
        <w:fldChar w:fldCharType="end"/>
      </w:r>
      <w:bookmarkEnd w:id="98"/>
      <w:r w:rsidR="00373DCD">
        <w:t>.</w:t>
      </w:r>
      <w:proofErr w:type="gramEnd"/>
      <w:r w:rsidR="00373DCD">
        <w:t xml:space="preserve">  Count</w:t>
      </w:r>
      <w:r>
        <w:t xml:space="preserve"> of random </w:t>
      </w:r>
      <w:r w:rsidRPr="00A970C4">
        <w:t>set location</w:t>
      </w:r>
      <w:r>
        <w:t>s</w:t>
      </w:r>
      <w:r w:rsidRPr="00A970C4">
        <w:t xml:space="preserve"> selected </w:t>
      </w:r>
      <w:r>
        <w:t>from the set of 2x2km grid cells, within the five spatial strata (S</w:t>
      </w:r>
      <w:r w:rsidRPr="003261F6">
        <w:rPr>
          <w:vertAlign w:val="subscript"/>
        </w:rPr>
        <w:t>1</w:t>
      </w:r>
      <w:r>
        <w:t>-S</w:t>
      </w:r>
      <w:r w:rsidRPr="003261F6">
        <w:rPr>
          <w:vertAlign w:val="subscript"/>
        </w:rPr>
        <w:t>5</w:t>
      </w:r>
      <w:r>
        <w:t>) and three depth strata (RD</w:t>
      </w:r>
      <w:r w:rsidRPr="003261F6">
        <w:rPr>
          <w:vertAlign w:val="subscript"/>
        </w:rPr>
        <w:t>1</w:t>
      </w:r>
      <w:r>
        <w:t>-RD</w:t>
      </w:r>
      <w:r w:rsidRPr="003261F6">
        <w:rPr>
          <w:vertAlign w:val="subscript"/>
        </w:rPr>
        <w:t>3</w:t>
      </w:r>
      <w:r>
        <w:t xml:space="preserve">) for all years the random survey component has been conducted.  The five spatial strata </w:t>
      </w:r>
      <w:r w:rsidR="003A40A5">
        <w:t>are shown</w:t>
      </w:r>
      <w:r>
        <w:t xml:space="preserve"> in Figure 1</w:t>
      </w:r>
      <w:r w:rsidR="003A40A5">
        <w:t>.</w:t>
      </w:r>
      <w:r>
        <w:t xml:space="preserve"> </w:t>
      </w:r>
      <w:r w:rsidR="003A40A5">
        <w:t xml:space="preserve">The </w:t>
      </w:r>
      <w:r>
        <w:t>depth strata include RD</w:t>
      </w:r>
      <w:r w:rsidRPr="003261F6">
        <w:rPr>
          <w:vertAlign w:val="subscript"/>
        </w:rPr>
        <w:t>1</w:t>
      </w:r>
      <w:r>
        <w:t xml:space="preserve"> (100-250 fathoms), RD</w:t>
      </w:r>
      <w:r w:rsidRPr="003261F6">
        <w:rPr>
          <w:vertAlign w:val="subscript"/>
        </w:rPr>
        <w:t>2</w:t>
      </w:r>
      <w:r>
        <w:t xml:space="preserve"> (250-450 fathoms) and </w:t>
      </w:r>
      <w:r w:rsidRPr="00A970C4">
        <w:t>RD</w:t>
      </w:r>
      <w:r w:rsidRPr="003261F6">
        <w:rPr>
          <w:vertAlign w:val="subscript"/>
        </w:rPr>
        <w:t>3</w:t>
      </w:r>
      <w:r w:rsidRPr="00A970C4">
        <w:t xml:space="preserve"> (450-750</w:t>
      </w:r>
      <w:r w:rsidRPr="00D67439">
        <w:t xml:space="preserve"> </w:t>
      </w:r>
      <w:r>
        <w:t>fathoms</w:t>
      </w:r>
      <w:r w:rsidRPr="00A970C4">
        <w:t>).</w:t>
      </w:r>
      <w:bookmarkEnd w:id="99"/>
      <w:bookmarkEnd w:id="100"/>
      <w:bookmarkEnd w:id="101"/>
      <w:bookmarkEnd w:id="106"/>
    </w:p>
    <w:p w:rsidR="001D73EC" w:rsidRPr="00E66584" w:rsidRDefault="001D73EC" w:rsidP="001D73EC"/>
    <w:p w:rsidR="001D73EC" w:rsidRDefault="00FE6EE8" w:rsidP="001D73EC">
      <w:r w:rsidRPr="00FE6EE8">
        <w:rPr>
          <w:noProof/>
        </w:rPr>
        <w:drawing>
          <wp:anchor distT="0" distB="0" distL="114300" distR="114300" simplePos="0" relativeHeight="252108800" behindDoc="1" locked="0" layoutInCell="1" allowOverlap="1" wp14:anchorId="0B19F5BC" wp14:editId="7DF4E950">
            <wp:simplePos x="0" y="0"/>
            <wp:positionH relativeFrom="column">
              <wp:posOffset>-21590</wp:posOffset>
            </wp:positionH>
            <wp:positionV relativeFrom="paragraph">
              <wp:posOffset>24765</wp:posOffset>
            </wp:positionV>
            <wp:extent cx="5541010" cy="5497830"/>
            <wp:effectExtent l="0" t="0" r="2540" b="762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1010" cy="5497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73EC" w:rsidRDefault="001D73EC" w:rsidP="001D73EC"/>
    <w:p w:rsidR="001D73EC" w:rsidRDefault="001D73EC" w:rsidP="001D73EC"/>
    <w:p w:rsidR="001D73EC" w:rsidRDefault="001D73EC" w:rsidP="001D73EC"/>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pStyle w:val="Caption"/>
        <w:rPr>
          <w:noProof/>
          <w:lang w:val="en-CA"/>
        </w:rPr>
      </w:pPr>
      <w:bookmarkStart w:id="107" w:name="_Ref353441282"/>
      <w:bookmarkStart w:id="108" w:name="_Toc354993872"/>
      <w:bookmarkStart w:id="109" w:name="_Toc370203069"/>
      <w:bookmarkStart w:id="110" w:name="_Toc370203192"/>
      <w:bookmarkStart w:id="111" w:name="_Toc450637452"/>
      <w:proofErr w:type="gramStart"/>
      <w:r>
        <w:t xml:space="preserve">Table </w:t>
      </w:r>
      <w:r>
        <w:fldChar w:fldCharType="begin"/>
      </w:r>
      <w:r>
        <w:instrText xml:space="preserve"> SEQ Table \* ARABIC </w:instrText>
      </w:r>
      <w:r>
        <w:fldChar w:fldCharType="separate"/>
      </w:r>
      <w:r w:rsidR="00E23AA3">
        <w:rPr>
          <w:noProof/>
        </w:rPr>
        <w:t>4</w:t>
      </w:r>
      <w:r>
        <w:fldChar w:fldCharType="end"/>
      </w:r>
      <w:bookmarkEnd w:id="107"/>
      <w:r>
        <w:t>.</w:t>
      </w:r>
      <w:proofErr w:type="gramEnd"/>
      <w:r>
        <w:t xml:space="preserve">  </w:t>
      </w:r>
      <w:proofErr w:type="gramStart"/>
      <w:r>
        <w:t>Geographic boundaries of the five spatial strata (S</w:t>
      </w:r>
      <w:r w:rsidRPr="003261F6">
        <w:rPr>
          <w:vertAlign w:val="subscript"/>
        </w:rPr>
        <w:t>1</w:t>
      </w:r>
      <w:r>
        <w:t>-S</w:t>
      </w:r>
      <w:r w:rsidRPr="003261F6">
        <w:rPr>
          <w:vertAlign w:val="subscript"/>
        </w:rPr>
        <w:t>5</w:t>
      </w:r>
      <w:r>
        <w:t>).</w:t>
      </w:r>
      <w:bookmarkEnd w:id="108"/>
      <w:bookmarkEnd w:id="109"/>
      <w:bookmarkEnd w:id="110"/>
      <w:bookmarkEnd w:id="111"/>
      <w:proofErr w:type="gramEnd"/>
    </w:p>
    <w:p w:rsidR="001D73EC" w:rsidRPr="003C7F07" w:rsidRDefault="001D73EC" w:rsidP="001D73EC"/>
    <w:p w:rsidR="001D73EC" w:rsidRDefault="001D73EC" w:rsidP="001D73EC">
      <w:r w:rsidRPr="003C7F07">
        <w:rPr>
          <w:noProof/>
        </w:rPr>
        <w:drawing>
          <wp:anchor distT="0" distB="0" distL="114300" distR="114300" simplePos="0" relativeHeight="251978752" behindDoc="1" locked="0" layoutInCell="1" allowOverlap="1" wp14:anchorId="37A78EDC" wp14:editId="32205DDF">
            <wp:simplePos x="0" y="0"/>
            <wp:positionH relativeFrom="column">
              <wp:posOffset>31750</wp:posOffset>
            </wp:positionH>
            <wp:positionV relativeFrom="paragraph">
              <wp:posOffset>-2985</wp:posOffset>
            </wp:positionV>
            <wp:extent cx="3895090" cy="6804660"/>
            <wp:effectExtent l="0" t="0" r="0" b="0"/>
            <wp:wrapNone/>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95090" cy="6804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DA53ED" w:rsidRDefault="00DA53ED" w:rsidP="001D73EC"/>
    <w:p w:rsidR="00DA53ED" w:rsidRDefault="00DA53ED" w:rsidP="001D73EC"/>
    <w:p w:rsidR="00DA53ED" w:rsidRDefault="00DA53ED" w:rsidP="001D73EC"/>
    <w:p w:rsidR="00DA53ED" w:rsidRDefault="00DA53ED" w:rsidP="001D73EC"/>
    <w:p w:rsidR="00DA53ED" w:rsidRDefault="00DA53ED" w:rsidP="001D73EC"/>
    <w:p w:rsidR="00DA53ED" w:rsidRDefault="00DA53ED" w:rsidP="001D73EC"/>
    <w:p w:rsidR="00DA53ED" w:rsidRDefault="00DA53ED">
      <w:pPr>
        <w:ind w:firstLine="0"/>
      </w:pPr>
      <w:r>
        <w:br w:type="page"/>
      </w:r>
    </w:p>
    <w:p w:rsidR="00DA53ED" w:rsidRDefault="00DA53ED" w:rsidP="00DA53ED">
      <w:pPr>
        <w:pStyle w:val="Caption"/>
      </w:pPr>
      <w:bookmarkStart w:id="112" w:name="_Ref353431044"/>
      <w:bookmarkStart w:id="113" w:name="_Toc342769903"/>
      <w:bookmarkStart w:id="114" w:name="_Toc354993873"/>
      <w:bookmarkStart w:id="115" w:name="_Toc370203070"/>
      <w:bookmarkStart w:id="116" w:name="_Toc370203193"/>
      <w:bookmarkStart w:id="117" w:name="_Toc450637453"/>
      <w:proofErr w:type="gramStart"/>
      <w:r>
        <w:lastRenderedPageBreak/>
        <w:t xml:space="preserve">Table </w:t>
      </w:r>
      <w:r>
        <w:fldChar w:fldCharType="begin"/>
      </w:r>
      <w:r>
        <w:instrText xml:space="preserve"> SEQ Table \* ARABIC </w:instrText>
      </w:r>
      <w:r>
        <w:fldChar w:fldCharType="separate"/>
      </w:r>
      <w:r w:rsidR="00E23AA3">
        <w:rPr>
          <w:noProof/>
        </w:rPr>
        <w:t>5</w:t>
      </w:r>
      <w:r>
        <w:fldChar w:fldCharType="end"/>
      </w:r>
      <w:bookmarkEnd w:id="112"/>
      <w:r>
        <w:t>.</w:t>
      </w:r>
      <w:proofErr w:type="gramEnd"/>
      <w:r>
        <w:t xml:space="preserve">  List of </w:t>
      </w:r>
      <w:r>
        <w:rPr>
          <w:rFonts w:ascii="TimesNewRoman" w:hAnsi="TimesNewRoman" w:cs="TimesNewRoman"/>
          <w:lang w:val="en-CA"/>
        </w:rPr>
        <w:t xml:space="preserve">localities visited in the traditional component of the </w:t>
      </w:r>
      <w:r w:rsidR="006F733D">
        <w:rPr>
          <w:rFonts w:ascii="TimesNewRoman" w:hAnsi="TimesNewRoman" w:cs="TimesNewRoman"/>
          <w:lang w:val="en-CA"/>
        </w:rPr>
        <w:t>Sablefish</w:t>
      </w:r>
      <w:r>
        <w:rPr>
          <w:rFonts w:ascii="TimesNewRoman" w:hAnsi="TimesNewRoman" w:cs="TimesNewRoman"/>
          <w:lang w:val="en-CA"/>
        </w:rPr>
        <w:t xml:space="preserve"> research and assessment surveys from 1988 through </w:t>
      </w:r>
      <w:r>
        <w:t xml:space="preserve">2012.  Standardized sets (light blue boxes and half boxes) were conducted in offshore indexing localities from 1988 to 2010.  </w:t>
      </w:r>
      <w:r w:rsidR="006F733D">
        <w:t>Sablefish</w:t>
      </w:r>
      <w:r>
        <w:t xml:space="preserve"> were tagged and released (dark blue half boxes) from standardized sets at offshore indexing localities beginning in 1991 and ending in 2007.  </w:t>
      </w:r>
      <w:r w:rsidR="005E1A74">
        <w:t>O</w:t>
      </w:r>
      <w:r>
        <w:t xml:space="preserve">ffshore tagging localities where only traditional tagging sets (red boxes) occurred were added in 1995 and </w:t>
      </w:r>
      <w:r w:rsidR="005E1A74">
        <w:t xml:space="preserve">were </w:t>
      </w:r>
      <w:r>
        <w:t>discontinued in 2008.  Mainland Inlet localities where standardized sets (green boxes) were conducted began in 1994 and continued through to 2012.</w:t>
      </w:r>
      <w:bookmarkEnd w:id="113"/>
      <w:bookmarkEnd w:id="114"/>
      <w:bookmarkEnd w:id="115"/>
      <w:bookmarkEnd w:id="116"/>
      <w:bookmarkEnd w:id="117"/>
      <w:r>
        <w:t xml:space="preserve">  </w:t>
      </w:r>
    </w:p>
    <w:p w:rsidR="00DA53ED" w:rsidRDefault="00DA53ED" w:rsidP="00DA53ED">
      <w:pPr>
        <w:rPr>
          <w:lang w:val="en-GB"/>
        </w:rPr>
      </w:pPr>
    </w:p>
    <w:p w:rsidR="00DA53ED" w:rsidRPr="00692F32" w:rsidRDefault="00DA53ED" w:rsidP="00DA53ED">
      <w:pPr>
        <w:rPr>
          <w:lang w:val="en-GB"/>
        </w:rPr>
      </w:pPr>
      <w:r w:rsidRPr="00D67BBE">
        <w:rPr>
          <w:noProof/>
        </w:rPr>
        <w:drawing>
          <wp:anchor distT="0" distB="0" distL="114300" distR="114300" simplePos="0" relativeHeight="252014592" behindDoc="1" locked="0" layoutInCell="1" allowOverlap="1" wp14:anchorId="1EBE0696" wp14:editId="7B0F6269">
            <wp:simplePos x="0" y="0"/>
            <wp:positionH relativeFrom="column">
              <wp:posOffset>26581</wp:posOffset>
            </wp:positionH>
            <wp:positionV relativeFrom="paragraph">
              <wp:posOffset>130958</wp:posOffset>
            </wp:positionV>
            <wp:extent cx="5702416" cy="5805376"/>
            <wp:effectExtent l="0" t="0" r="0" b="5080"/>
            <wp:wrapNone/>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5856" cy="580887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Pr="004C1567" w:rsidRDefault="00DA53ED" w:rsidP="00DA53ED">
      <w:pPr>
        <w:ind w:firstLine="6210"/>
        <w:rPr>
          <w:lang w:val="en-GB"/>
        </w:rPr>
      </w:pPr>
    </w:p>
    <w:p w:rsidR="00DA53ED" w:rsidRDefault="00DA53ED" w:rsidP="00DA53ED"/>
    <w:p w:rsidR="00DA53ED" w:rsidRDefault="00DA53ED" w:rsidP="001D73EC"/>
    <w:p w:rsidR="00DA53ED" w:rsidRPr="001D73EC" w:rsidRDefault="00DA53ED" w:rsidP="001D73EC">
      <w:pPr>
        <w:sectPr w:rsidR="00DA53ED" w:rsidRPr="001D73EC" w:rsidSect="001D73EC">
          <w:pgSz w:w="12240" w:h="15840"/>
          <w:pgMar w:top="1440" w:right="1800" w:bottom="1440" w:left="1714" w:header="706" w:footer="706" w:gutter="0"/>
          <w:cols w:space="708"/>
          <w:docGrid w:linePitch="360"/>
        </w:sectPr>
      </w:pPr>
    </w:p>
    <w:p w:rsidR="005E6EC2" w:rsidRDefault="005E6EC2" w:rsidP="005E6EC2">
      <w:pPr>
        <w:pStyle w:val="Caption"/>
      </w:pPr>
      <w:bookmarkStart w:id="118" w:name="_Ref353860473"/>
      <w:bookmarkStart w:id="119" w:name="_Toc354993874"/>
      <w:bookmarkStart w:id="120" w:name="_Toc370203071"/>
      <w:bookmarkStart w:id="121" w:name="_Toc370203194"/>
      <w:bookmarkStart w:id="122" w:name="_Toc450637454"/>
      <w:proofErr w:type="gramStart"/>
      <w:r>
        <w:lastRenderedPageBreak/>
        <w:t xml:space="preserve">Table </w:t>
      </w:r>
      <w:r>
        <w:fldChar w:fldCharType="begin"/>
      </w:r>
      <w:r>
        <w:instrText xml:space="preserve"> SEQ Table \* ARABIC </w:instrText>
      </w:r>
      <w:r>
        <w:fldChar w:fldCharType="separate"/>
      </w:r>
      <w:r w:rsidR="00E23AA3">
        <w:rPr>
          <w:noProof/>
        </w:rPr>
        <w:t>6</w:t>
      </w:r>
      <w:r>
        <w:fldChar w:fldCharType="end"/>
      </w:r>
      <w:bookmarkEnd w:id="102"/>
      <w:bookmarkEnd w:id="118"/>
      <w:r>
        <w:t>.</w:t>
      </w:r>
      <w:proofErr w:type="gramEnd"/>
      <w:r>
        <w:t xml:space="preserve">  List of the number of </w:t>
      </w:r>
      <w:r>
        <w:rPr>
          <w:lang w:val="en-CA"/>
        </w:rPr>
        <w:t xml:space="preserve">standardized </w:t>
      </w:r>
      <w:r w:rsidRPr="001D4ABA">
        <w:rPr>
          <w:lang w:val="en-CA"/>
        </w:rPr>
        <w:t>(</w:t>
      </w:r>
      <w:r>
        <w:rPr>
          <w:lang w:val="en-CA"/>
        </w:rPr>
        <w:t>S) and exploratory (E</w:t>
      </w:r>
      <w:r w:rsidRPr="001D4ABA">
        <w:rPr>
          <w:lang w:val="en-CA"/>
        </w:rPr>
        <w:t>) sets completed at each locality</w:t>
      </w:r>
      <w:r>
        <w:t xml:space="preserve"> (mainland inlet and exploratory) for the 200</w:t>
      </w:r>
      <w:r w:rsidR="004D6FDE">
        <w:t>3</w:t>
      </w:r>
      <w:r>
        <w:t xml:space="preserve"> to 2012 </w:t>
      </w:r>
      <w:r w:rsidR="006F733D">
        <w:t>Sablefish</w:t>
      </w:r>
      <w:r>
        <w:t xml:space="preserve"> research and assessment surveys.</w:t>
      </w:r>
      <w:bookmarkEnd w:id="103"/>
      <w:bookmarkEnd w:id="119"/>
      <w:bookmarkEnd w:id="120"/>
      <w:bookmarkEnd w:id="121"/>
      <w:bookmarkEnd w:id="122"/>
      <w:r>
        <w:t xml:space="preserve"> </w:t>
      </w:r>
    </w:p>
    <w:p w:rsidR="005E6EC2" w:rsidRDefault="00077FBF" w:rsidP="005E6EC2">
      <w:r w:rsidRPr="00077FBF">
        <w:rPr>
          <w:noProof/>
        </w:rPr>
        <w:drawing>
          <wp:anchor distT="0" distB="0" distL="114300" distR="114300" simplePos="0" relativeHeight="251970560" behindDoc="1" locked="0" layoutInCell="1" allowOverlap="1" wp14:anchorId="183F3FA5" wp14:editId="4D796D30">
            <wp:simplePos x="0" y="0"/>
            <wp:positionH relativeFrom="column">
              <wp:posOffset>0</wp:posOffset>
            </wp:positionH>
            <wp:positionV relativeFrom="paragraph">
              <wp:posOffset>165100</wp:posOffset>
            </wp:positionV>
            <wp:extent cx="6432550" cy="1658620"/>
            <wp:effectExtent l="0" t="0" r="635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32550" cy="1658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EC2" w:rsidRDefault="005E6EC2" w:rsidP="005E6EC2"/>
    <w:p w:rsidR="005E6EC2" w:rsidRDefault="005E6EC2" w:rsidP="005E6EC2"/>
    <w:p w:rsidR="005E6EC2" w:rsidRDefault="005E6EC2" w:rsidP="005E6EC2"/>
    <w:p w:rsidR="005E6EC2" w:rsidRDefault="005E6EC2" w:rsidP="005E6EC2"/>
    <w:p w:rsidR="005E6EC2" w:rsidRDefault="005E6EC2" w:rsidP="005E6EC2"/>
    <w:p w:rsidR="005E6EC2" w:rsidRDefault="005E6EC2" w:rsidP="005E6EC2"/>
    <w:p w:rsidR="005E6EC2" w:rsidRDefault="005E6EC2" w:rsidP="005E6EC2"/>
    <w:p w:rsidR="00692F32" w:rsidRDefault="00692F32" w:rsidP="003D001D"/>
    <w:p w:rsidR="00692F32" w:rsidRDefault="00692F32" w:rsidP="003D001D"/>
    <w:p w:rsidR="00692F32" w:rsidRDefault="00692F32" w:rsidP="003D001D"/>
    <w:p w:rsidR="00692F32" w:rsidRDefault="00692F32" w:rsidP="003D001D"/>
    <w:p w:rsidR="00692F32" w:rsidRDefault="00692F32" w:rsidP="003D001D"/>
    <w:p w:rsidR="00692F32" w:rsidRDefault="00692F32" w:rsidP="003D001D"/>
    <w:p w:rsidR="00692F32" w:rsidRDefault="00692F32" w:rsidP="003D001D"/>
    <w:p w:rsidR="003D001D" w:rsidRDefault="003D001D" w:rsidP="003D001D"/>
    <w:p w:rsidR="003D001D" w:rsidRDefault="003D001D" w:rsidP="003D001D"/>
    <w:p w:rsidR="003D001D" w:rsidRDefault="003D001D" w:rsidP="003D001D"/>
    <w:p w:rsidR="003D001D" w:rsidRDefault="003D001D" w:rsidP="003D001D"/>
    <w:p w:rsidR="003D001D" w:rsidRDefault="003D001D" w:rsidP="003D001D"/>
    <w:p w:rsidR="003D001D" w:rsidRDefault="003D001D" w:rsidP="003D001D"/>
    <w:p w:rsidR="003D001D" w:rsidRDefault="003D001D" w:rsidP="003D001D"/>
    <w:p w:rsidR="00692F32" w:rsidRDefault="00692F32" w:rsidP="003D001D"/>
    <w:p w:rsidR="00692F32" w:rsidRDefault="00692F32" w:rsidP="003D001D"/>
    <w:p w:rsidR="00692F32" w:rsidRDefault="00692F32" w:rsidP="003D001D"/>
    <w:p w:rsidR="00692F32" w:rsidRDefault="00692F32" w:rsidP="003D001D"/>
    <w:p w:rsidR="00692F32" w:rsidRDefault="00692F32" w:rsidP="003D001D"/>
    <w:p w:rsidR="005E6EC2" w:rsidRDefault="005E6EC2" w:rsidP="005E6EC2">
      <w:pPr>
        <w:pStyle w:val="Caption"/>
      </w:pPr>
      <w:bookmarkStart w:id="123" w:name="_Ref353431070"/>
      <w:bookmarkStart w:id="124" w:name="_Toc354993875"/>
      <w:bookmarkStart w:id="125" w:name="_Toc370203072"/>
      <w:bookmarkStart w:id="126" w:name="_Toc370203195"/>
      <w:bookmarkStart w:id="127" w:name="_Toc450637455"/>
      <w:proofErr w:type="gramStart"/>
      <w:r>
        <w:lastRenderedPageBreak/>
        <w:t xml:space="preserve">Table </w:t>
      </w:r>
      <w:r>
        <w:fldChar w:fldCharType="begin"/>
      </w:r>
      <w:r>
        <w:instrText xml:space="preserve"> SEQ Table \* ARABIC </w:instrText>
      </w:r>
      <w:r>
        <w:fldChar w:fldCharType="separate"/>
      </w:r>
      <w:r w:rsidR="00E23AA3">
        <w:rPr>
          <w:noProof/>
        </w:rPr>
        <w:t>7</w:t>
      </w:r>
      <w:r>
        <w:fldChar w:fldCharType="end"/>
      </w:r>
      <w:bookmarkEnd w:id="123"/>
      <w:r>
        <w:t>.</w:t>
      </w:r>
      <w:proofErr w:type="gramEnd"/>
      <w:r>
        <w:t xml:space="preserve">  </w:t>
      </w:r>
      <w:proofErr w:type="gramStart"/>
      <w:r w:rsidRPr="00032AFD">
        <w:t xml:space="preserve">Geographic </w:t>
      </w:r>
      <w:r>
        <w:t xml:space="preserve">boundaries </w:t>
      </w:r>
      <w:r w:rsidRPr="00032AFD">
        <w:t xml:space="preserve">of the </w:t>
      </w:r>
      <w:r>
        <w:t>set locations within each mainland inlet locality</w:t>
      </w:r>
      <w:r w:rsidRPr="00032AFD">
        <w:t>.</w:t>
      </w:r>
      <w:proofErr w:type="gramEnd"/>
      <w:r>
        <w:t xml:space="preserve">  Each set location was defined as the area enclosed by the polygon with vertices at each of the four or five indicated points.</w:t>
      </w:r>
      <w:bookmarkEnd w:id="104"/>
      <w:bookmarkEnd w:id="124"/>
      <w:bookmarkEnd w:id="125"/>
      <w:bookmarkEnd w:id="126"/>
      <w:bookmarkEnd w:id="127"/>
    </w:p>
    <w:p w:rsidR="005E6EC2" w:rsidRPr="004526DB" w:rsidRDefault="00942A20" w:rsidP="005E6EC2">
      <w:r w:rsidRPr="00406217">
        <w:rPr>
          <w:noProof/>
        </w:rPr>
        <w:drawing>
          <wp:anchor distT="0" distB="0" distL="114300" distR="114300" simplePos="0" relativeHeight="251945984" behindDoc="1" locked="0" layoutInCell="1" allowOverlap="1" wp14:anchorId="465EB8E2" wp14:editId="3AE785E7">
            <wp:simplePos x="0" y="0"/>
            <wp:positionH relativeFrom="column">
              <wp:posOffset>-11430</wp:posOffset>
            </wp:positionH>
            <wp:positionV relativeFrom="paragraph">
              <wp:posOffset>92710</wp:posOffset>
            </wp:positionV>
            <wp:extent cx="8338185" cy="4252595"/>
            <wp:effectExtent l="0" t="0" r="5715"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38185" cy="4252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sectPr w:rsidR="005E6EC2" w:rsidSect="005E6EC2">
          <w:pgSz w:w="15840" w:h="12240" w:orient="landscape"/>
          <w:pgMar w:top="1710" w:right="1440" w:bottom="1800" w:left="1440" w:header="706" w:footer="706" w:gutter="0"/>
          <w:cols w:space="708"/>
          <w:docGrid w:linePitch="360"/>
        </w:sectPr>
      </w:pPr>
    </w:p>
    <w:p w:rsidR="003C6125" w:rsidRDefault="003C6125" w:rsidP="003C6125">
      <w:pPr>
        <w:pStyle w:val="Caption"/>
      </w:pPr>
      <w:bookmarkStart w:id="128" w:name="_Ref352609201"/>
      <w:bookmarkStart w:id="129" w:name="_Toc354993876"/>
      <w:bookmarkStart w:id="130" w:name="_Toc370203073"/>
      <w:bookmarkStart w:id="131" w:name="_Toc370203196"/>
      <w:bookmarkStart w:id="132" w:name="_Toc450637456"/>
      <w:bookmarkEnd w:id="105"/>
      <w:proofErr w:type="gramStart"/>
      <w:r>
        <w:lastRenderedPageBreak/>
        <w:t xml:space="preserve">Table </w:t>
      </w:r>
      <w:r>
        <w:fldChar w:fldCharType="begin"/>
      </w:r>
      <w:r>
        <w:instrText xml:space="preserve"> SEQ Table \* ARABIC </w:instrText>
      </w:r>
      <w:r>
        <w:fldChar w:fldCharType="separate"/>
      </w:r>
      <w:r w:rsidR="00E23AA3">
        <w:rPr>
          <w:noProof/>
        </w:rPr>
        <w:t>8</w:t>
      </w:r>
      <w:r>
        <w:fldChar w:fldCharType="end"/>
      </w:r>
      <w:bookmarkEnd w:id="128"/>
      <w:r>
        <w:t>.</w:t>
      </w:r>
      <w:proofErr w:type="gramEnd"/>
      <w:r>
        <w:t xml:space="preserve">  Summary of species captured during the 2012 survey Type 3 tagging sets (</w:t>
      </w:r>
      <w:proofErr w:type="spellStart"/>
      <w:r>
        <w:t>StRS</w:t>
      </w:r>
      <w:proofErr w:type="spellEnd"/>
      <w:r>
        <w:t xml:space="preserve"> design) conducted by the Ocean Pearl.  No value in the weight column indicates that the catch was not weighed.  Trace indicates a total weight of less than 1 kg.</w:t>
      </w:r>
      <w:bookmarkEnd w:id="129"/>
      <w:bookmarkEnd w:id="130"/>
      <w:bookmarkEnd w:id="131"/>
      <w:bookmarkEnd w:id="132"/>
    </w:p>
    <w:p w:rsidR="000E7A9D" w:rsidRDefault="00255CEB" w:rsidP="000E7A9D">
      <w:pPr>
        <w:rPr>
          <w:lang w:val="en-GB"/>
        </w:rPr>
      </w:pPr>
      <w:r w:rsidRPr="00255CEB">
        <w:rPr>
          <w:noProof/>
        </w:rPr>
        <w:drawing>
          <wp:anchor distT="0" distB="0" distL="114300" distR="114300" simplePos="0" relativeHeight="251767808" behindDoc="1" locked="0" layoutInCell="1" allowOverlap="1" wp14:anchorId="5F08B38D" wp14:editId="6BDD10BF">
            <wp:simplePos x="0" y="0"/>
            <wp:positionH relativeFrom="column">
              <wp:posOffset>7511</wp:posOffset>
            </wp:positionH>
            <wp:positionV relativeFrom="paragraph">
              <wp:posOffset>91440</wp:posOffset>
            </wp:positionV>
            <wp:extent cx="4871720" cy="7252335"/>
            <wp:effectExtent l="0" t="0" r="5080" b="571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1720" cy="7252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E7A9D" w:rsidRDefault="000E7A9D" w:rsidP="000E7A9D">
      <w:pPr>
        <w:rPr>
          <w:lang w:val="en-GB"/>
        </w:rPr>
      </w:pPr>
    </w:p>
    <w:p w:rsidR="000E7A9D" w:rsidRDefault="000E7A9D" w:rsidP="000E7A9D">
      <w:pPr>
        <w:rPr>
          <w:lang w:val="en-GB"/>
        </w:rPr>
      </w:pPr>
    </w:p>
    <w:p w:rsidR="000E7A9D" w:rsidRDefault="000E7A9D" w:rsidP="000E7A9D">
      <w:pPr>
        <w:rPr>
          <w:lang w:val="en-GB"/>
        </w:rPr>
      </w:pPr>
    </w:p>
    <w:p w:rsidR="000E7A9D" w:rsidRDefault="000E7A9D" w:rsidP="000E7A9D">
      <w:pPr>
        <w:rPr>
          <w:lang w:val="en-GB"/>
        </w:rPr>
      </w:pPr>
    </w:p>
    <w:p w:rsidR="00A514BB" w:rsidRDefault="00A514BB" w:rsidP="000E7A9D">
      <w:pPr>
        <w:rPr>
          <w:lang w:val="en-GB"/>
        </w:rPr>
      </w:pPr>
    </w:p>
    <w:p w:rsidR="00A514BB" w:rsidRDefault="00A514BB" w:rsidP="000E7A9D">
      <w:pPr>
        <w:rPr>
          <w:lang w:val="en-GB"/>
        </w:rPr>
      </w:pPr>
    </w:p>
    <w:p w:rsidR="00A514BB" w:rsidRDefault="00A514BB" w:rsidP="000E7A9D">
      <w:pPr>
        <w:rPr>
          <w:lang w:val="en-GB"/>
        </w:rPr>
      </w:pPr>
    </w:p>
    <w:p w:rsidR="00A514BB" w:rsidRDefault="00A514BB" w:rsidP="000E7A9D">
      <w:pPr>
        <w:rPr>
          <w:lang w:val="en-GB"/>
        </w:rPr>
      </w:pPr>
    </w:p>
    <w:p w:rsidR="00A514BB" w:rsidRDefault="00A514BB" w:rsidP="000E7A9D">
      <w:pPr>
        <w:rPr>
          <w:lang w:val="en-GB"/>
        </w:rPr>
      </w:pPr>
    </w:p>
    <w:p w:rsidR="00A514BB" w:rsidRDefault="00A514BB" w:rsidP="000E7A9D">
      <w:pPr>
        <w:rPr>
          <w:lang w:val="en-GB"/>
        </w:rPr>
      </w:pPr>
    </w:p>
    <w:p w:rsidR="00A514BB" w:rsidRDefault="00A514BB" w:rsidP="000E7A9D">
      <w:pPr>
        <w:rPr>
          <w:lang w:val="en-GB"/>
        </w:rPr>
      </w:pPr>
    </w:p>
    <w:p w:rsidR="00A514BB" w:rsidRDefault="00A514BB" w:rsidP="000E7A9D">
      <w:pPr>
        <w:rPr>
          <w:lang w:val="en-GB"/>
        </w:rPr>
      </w:pPr>
    </w:p>
    <w:p w:rsidR="00A514BB" w:rsidRDefault="00A514BB" w:rsidP="000E7A9D">
      <w:pPr>
        <w:rPr>
          <w:lang w:val="en-GB"/>
        </w:rPr>
      </w:pPr>
    </w:p>
    <w:p w:rsidR="00A514BB" w:rsidRDefault="00A514BB" w:rsidP="000E7A9D">
      <w:pPr>
        <w:rPr>
          <w:lang w:val="en-GB"/>
        </w:rPr>
      </w:pPr>
    </w:p>
    <w:p w:rsidR="00A514BB" w:rsidRDefault="00A514BB" w:rsidP="000E7A9D">
      <w:pPr>
        <w:rPr>
          <w:lang w:val="en-GB"/>
        </w:rPr>
      </w:pPr>
    </w:p>
    <w:p w:rsidR="00A514BB" w:rsidRDefault="00A514BB"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9C6A6D" w:rsidP="00AB330F">
      <w:pPr>
        <w:ind w:firstLine="0"/>
        <w:rPr>
          <w:lang w:val="en-GB"/>
        </w:rPr>
      </w:pPr>
      <w:proofErr w:type="gramStart"/>
      <w:r>
        <w:rPr>
          <w:lang w:val="en-GB"/>
        </w:rPr>
        <w:lastRenderedPageBreak/>
        <w:t>Table 8</w:t>
      </w:r>
      <w:r w:rsidR="00AB330F">
        <w:rPr>
          <w:lang w:val="en-GB"/>
        </w:rPr>
        <w:t>.</w:t>
      </w:r>
      <w:proofErr w:type="gramEnd"/>
      <w:r w:rsidR="00AB330F">
        <w:rPr>
          <w:lang w:val="en-GB"/>
        </w:rPr>
        <w:t xml:space="preserve">  </w:t>
      </w:r>
      <w:proofErr w:type="gramStart"/>
      <w:r w:rsidR="00AB330F">
        <w:rPr>
          <w:lang w:val="en-GB"/>
        </w:rPr>
        <w:t>Continued.</w:t>
      </w:r>
      <w:proofErr w:type="gramEnd"/>
      <w:r w:rsidR="00AB330F">
        <w:rPr>
          <w:lang w:val="en-GB"/>
        </w:rPr>
        <w:t xml:space="preserve"> </w:t>
      </w:r>
    </w:p>
    <w:p w:rsidR="00AB330F" w:rsidRDefault="00AB330F" w:rsidP="00AB330F">
      <w:pPr>
        <w:ind w:firstLine="0"/>
        <w:rPr>
          <w:lang w:val="en-GB"/>
        </w:rPr>
      </w:pPr>
    </w:p>
    <w:p w:rsidR="00AB330F" w:rsidRDefault="00255CEB" w:rsidP="00AB330F">
      <w:pPr>
        <w:ind w:firstLine="0"/>
      </w:pPr>
      <w:r w:rsidRPr="00255CEB">
        <w:rPr>
          <w:noProof/>
        </w:rPr>
        <w:drawing>
          <wp:anchor distT="0" distB="0" distL="114300" distR="114300" simplePos="0" relativeHeight="251768832" behindDoc="1" locked="0" layoutInCell="1" allowOverlap="1" wp14:anchorId="1AD85824" wp14:editId="78BA0E01">
            <wp:simplePos x="0" y="0"/>
            <wp:positionH relativeFrom="column">
              <wp:posOffset>7620</wp:posOffset>
            </wp:positionH>
            <wp:positionV relativeFrom="paragraph">
              <wp:posOffset>-3810</wp:posOffset>
            </wp:positionV>
            <wp:extent cx="4871720" cy="5439410"/>
            <wp:effectExtent l="0" t="0" r="5080" b="889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1720" cy="5439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B330F" w:rsidRDefault="00AB330F" w:rsidP="00AB330F">
      <w:pPr>
        <w:ind w:firstLine="0"/>
      </w:pPr>
    </w:p>
    <w:p w:rsidR="00AB330F" w:rsidRDefault="00AB330F" w:rsidP="00AB330F">
      <w:pPr>
        <w:ind w:firstLine="0"/>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8B267A" w:rsidRDefault="008B267A" w:rsidP="008021D2">
      <w:bookmarkStart w:id="133" w:name="_Ref352662531"/>
    </w:p>
    <w:p w:rsidR="008B267A" w:rsidRDefault="008B267A" w:rsidP="008021D2"/>
    <w:p w:rsidR="008B267A" w:rsidRDefault="008B267A" w:rsidP="008021D2"/>
    <w:p w:rsidR="008021D2" w:rsidRDefault="008021D2" w:rsidP="008021D2"/>
    <w:p w:rsidR="008021D2" w:rsidRDefault="008021D2" w:rsidP="008021D2"/>
    <w:p w:rsidR="008B267A" w:rsidRDefault="008B267A" w:rsidP="008021D2"/>
    <w:p w:rsidR="008B267A" w:rsidRDefault="008B267A" w:rsidP="008021D2"/>
    <w:p w:rsidR="008B267A" w:rsidRDefault="008B267A" w:rsidP="008021D2"/>
    <w:p w:rsidR="008B267A" w:rsidRDefault="008B267A" w:rsidP="008021D2"/>
    <w:p w:rsidR="008B267A" w:rsidRDefault="008B267A" w:rsidP="008021D2"/>
    <w:p w:rsidR="008B267A" w:rsidRDefault="008B267A" w:rsidP="008B267A">
      <w:pPr>
        <w:pStyle w:val="Caption"/>
      </w:pPr>
      <w:bookmarkStart w:id="134" w:name="_Ref352603666"/>
      <w:bookmarkStart w:id="135" w:name="_Toc354993877"/>
      <w:bookmarkStart w:id="136" w:name="_Toc370203074"/>
      <w:bookmarkStart w:id="137" w:name="_Toc370203197"/>
      <w:bookmarkStart w:id="138" w:name="_Toc450637457"/>
      <w:proofErr w:type="gramStart"/>
      <w:r>
        <w:lastRenderedPageBreak/>
        <w:t xml:space="preserve">Table </w:t>
      </w:r>
      <w:r>
        <w:fldChar w:fldCharType="begin"/>
      </w:r>
      <w:r>
        <w:instrText xml:space="preserve"> SEQ Table \* ARABIC </w:instrText>
      </w:r>
      <w:r>
        <w:fldChar w:fldCharType="separate"/>
      </w:r>
      <w:r w:rsidR="00E23AA3">
        <w:rPr>
          <w:noProof/>
        </w:rPr>
        <w:t>9</w:t>
      </w:r>
      <w:r>
        <w:fldChar w:fldCharType="end"/>
      </w:r>
      <w:bookmarkEnd w:id="134"/>
      <w:r>
        <w:t>.</w:t>
      </w:r>
      <w:proofErr w:type="gramEnd"/>
      <w:r>
        <w:t xml:space="preserve">  Summary of species captured by the Ocean Pearl during the 2012 survey standardized sets conducted at mainland inlet localities.  Null values indicate the catch was not counted or weighed.  Trace indicates a total weight of less than 1kg.</w:t>
      </w:r>
      <w:bookmarkEnd w:id="135"/>
      <w:bookmarkEnd w:id="136"/>
      <w:bookmarkEnd w:id="137"/>
      <w:bookmarkEnd w:id="138"/>
      <w:r>
        <w:t xml:space="preserve">  </w:t>
      </w:r>
    </w:p>
    <w:p w:rsidR="008B267A" w:rsidRDefault="008B267A" w:rsidP="008B267A">
      <w:pPr>
        <w:rPr>
          <w:lang w:val="en-GB"/>
        </w:rPr>
      </w:pPr>
      <w:r w:rsidRPr="00F70C3A">
        <w:rPr>
          <w:noProof/>
        </w:rPr>
        <w:drawing>
          <wp:anchor distT="0" distB="0" distL="114300" distR="114300" simplePos="0" relativeHeight="251981824" behindDoc="1" locked="0" layoutInCell="1" allowOverlap="1" wp14:anchorId="14B82DA8" wp14:editId="78BC5215">
            <wp:simplePos x="0" y="0"/>
            <wp:positionH relativeFrom="column">
              <wp:posOffset>16510</wp:posOffset>
            </wp:positionH>
            <wp:positionV relativeFrom="paragraph">
              <wp:posOffset>107950</wp:posOffset>
            </wp:positionV>
            <wp:extent cx="5033010" cy="6170295"/>
            <wp:effectExtent l="0" t="0" r="0" b="1905"/>
            <wp:wrapNone/>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3010" cy="6170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021D2"/>
    <w:p w:rsidR="008021D2" w:rsidRDefault="008021D2" w:rsidP="008021D2"/>
    <w:p w:rsidR="00AB330F" w:rsidRDefault="00AB330F" w:rsidP="00AB330F">
      <w:pPr>
        <w:pStyle w:val="Caption"/>
        <w:rPr>
          <w:bCs w:val="0"/>
          <w:shd w:val="clear" w:color="auto" w:fill="FFFFFF"/>
        </w:rPr>
      </w:pPr>
      <w:bookmarkStart w:id="139" w:name="_Ref353861406"/>
      <w:bookmarkStart w:id="140" w:name="_Toc354993878"/>
      <w:bookmarkStart w:id="141" w:name="_Toc370203075"/>
      <w:bookmarkStart w:id="142" w:name="_Toc370203198"/>
      <w:bookmarkStart w:id="143" w:name="_Toc450637458"/>
      <w:proofErr w:type="gramStart"/>
      <w:r>
        <w:lastRenderedPageBreak/>
        <w:t xml:space="preserve">Table </w:t>
      </w:r>
      <w:r>
        <w:fldChar w:fldCharType="begin"/>
      </w:r>
      <w:r>
        <w:instrText xml:space="preserve"> SEQ Table \* ARABIC </w:instrText>
      </w:r>
      <w:r>
        <w:fldChar w:fldCharType="separate"/>
      </w:r>
      <w:r w:rsidR="00E23AA3">
        <w:rPr>
          <w:noProof/>
        </w:rPr>
        <w:t>10</w:t>
      </w:r>
      <w:r>
        <w:fldChar w:fldCharType="end"/>
      </w:r>
      <w:bookmarkEnd w:id="133"/>
      <w:bookmarkEnd w:id="139"/>
      <w:r>
        <w:t>.</w:t>
      </w:r>
      <w:proofErr w:type="gramEnd"/>
      <w:r>
        <w:t xml:space="preserve">  Total count and weight of species captured during the 2012 survey at the exploratory sites.  Null values indicate that the catch was not counted or weighed.  Trace values indicate a total weight of less than 1 kg.</w:t>
      </w:r>
      <w:r w:rsidRPr="00446088">
        <w:rPr>
          <w:bCs w:val="0"/>
          <w:shd w:val="clear" w:color="auto" w:fill="FFFFFF"/>
        </w:rPr>
        <w:t xml:space="preserve"> </w:t>
      </w:r>
      <w:r>
        <w:rPr>
          <w:bCs w:val="0"/>
          <w:shd w:val="clear" w:color="auto" w:fill="FFFFFF"/>
        </w:rPr>
        <w:t xml:space="preserve"> Scientific names are listed with b</w:t>
      </w:r>
      <w:r w:rsidRPr="00E71E61">
        <w:rPr>
          <w:bCs w:val="0"/>
          <w:color w:val="000000"/>
          <w:szCs w:val="24"/>
          <w:shd w:val="clear" w:color="auto" w:fill="FFFFFF"/>
        </w:rPr>
        <w:t>inomial nomenclature</w:t>
      </w:r>
      <w:r>
        <w:rPr>
          <w:bCs w:val="0"/>
          <w:shd w:val="clear" w:color="auto" w:fill="FFFFFF"/>
        </w:rPr>
        <w:t xml:space="preserve"> or </w:t>
      </w:r>
      <w:r w:rsidRPr="00E71E61">
        <w:rPr>
          <w:bCs w:val="0"/>
          <w:color w:val="000000"/>
          <w:szCs w:val="24"/>
          <w:shd w:val="clear" w:color="auto" w:fill="FFFFFF"/>
        </w:rPr>
        <w:t xml:space="preserve">genus </w:t>
      </w:r>
      <w:r>
        <w:rPr>
          <w:bCs w:val="0"/>
          <w:shd w:val="clear" w:color="auto" w:fill="FFFFFF"/>
        </w:rPr>
        <w:t>name.</w:t>
      </w:r>
      <w:bookmarkEnd w:id="140"/>
      <w:bookmarkEnd w:id="141"/>
      <w:bookmarkEnd w:id="142"/>
      <w:bookmarkEnd w:id="143"/>
    </w:p>
    <w:p w:rsidR="00AB330F" w:rsidRDefault="00675D22" w:rsidP="00AB330F">
      <w:pPr>
        <w:rPr>
          <w:lang w:eastAsia="en-US"/>
        </w:rPr>
      </w:pPr>
      <w:r w:rsidRPr="00675D22">
        <w:rPr>
          <w:noProof/>
        </w:rPr>
        <w:drawing>
          <wp:anchor distT="0" distB="0" distL="114300" distR="114300" simplePos="0" relativeHeight="251769856" behindDoc="1" locked="0" layoutInCell="1" allowOverlap="1" wp14:anchorId="6BA5D77A" wp14:editId="54485A15">
            <wp:simplePos x="0" y="0"/>
            <wp:positionH relativeFrom="column">
              <wp:posOffset>7620</wp:posOffset>
            </wp:positionH>
            <wp:positionV relativeFrom="paragraph">
              <wp:posOffset>125599</wp:posOffset>
            </wp:positionV>
            <wp:extent cx="5029200" cy="977265"/>
            <wp:effectExtent l="0" t="0" r="0" b="0"/>
            <wp:wrapNone/>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00" cy="9772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B330F" w:rsidRDefault="00AB330F" w:rsidP="00AB330F">
      <w:pPr>
        <w:rPr>
          <w:lang w:val="en-GB" w:eastAsia="en-US"/>
        </w:rPr>
      </w:pPr>
    </w:p>
    <w:p w:rsidR="00AB330F" w:rsidRDefault="00AB330F" w:rsidP="00AB330F">
      <w:pPr>
        <w:rPr>
          <w:lang w:val="en-GB" w:eastAsia="en-US"/>
        </w:rPr>
      </w:pPr>
    </w:p>
    <w:p w:rsidR="00AB330F" w:rsidRDefault="00AB330F" w:rsidP="00AB330F">
      <w:pPr>
        <w:rPr>
          <w:lang w:val="en-GB" w:eastAsia="en-US"/>
        </w:rPr>
      </w:pPr>
    </w:p>
    <w:p w:rsidR="00AB330F" w:rsidRDefault="00AB330F" w:rsidP="00AB330F">
      <w:pPr>
        <w:rPr>
          <w:lang w:val="en-GB" w:eastAsia="en-US"/>
        </w:rPr>
      </w:pPr>
    </w:p>
    <w:p w:rsidR="00AB330F" w:rsidRDefault="00AB330F" w:rsidP="00AB330F">
      <w:pPr>
        <w:rPr>
          <w:lang w:val="en-GB" w:eastAsia="en-US"/>
        </w:rPr>
      </w:pPr>
    </w:p>
    <w:p w:rsidR="00371FA4" w:rsidRDefault="00371FA4" w:rsidP="00A514BB">
      <w:pPr>
        <w:ind w:firstLine="0"/>
        <w:sectPr w:rsidR="00371FA4" w:rsidSect="00AB330F">
          <w:pgSz w:w="12240" w:h="15840"/>
          <w:pgMar w:top="1440" w:right="1800" w:bottom="1440" w:left="1800" w:header="706" w:footer="706" w:gutter="0"/>
          <w:cols w:space="708"/>
          <w:docGrid w:linePitch="360"/>
        </w:sectPr>
      </w:pPr>
    </w:p>
    <w:p w:rsidR="003B4F29" w:rsidRDefault="00D827AE" w:rsidP="00D827AE">
      <w:pPr>
        <w:pStyle w:val="Caption"/>
      </w:pPr>
      <w:bookmarkStart w:id="144" w:name="_Ref352760880"/>
      <w:bookmarkStart w:id="145" w:name="_Toc354993879"/>
      <w:bookmarkStart w:id="146" w:name="_Toc370203076"/>
      <w:bookmarkStart w:id="147" w:name="_Toc370203199"/>
      <w:bookmarkStart w:id="148" w:name="_Toc450637459"/>
      <w:proofErr w:type="gramStart"/>
      <w:r>
        <w:lastRenderedPageBreak/>
        <w:t xml:space="preserve">Table </w:t>
      </w:r>
      <w:r>
        <w:fldChar w:fldCharType="begin"/>
      </w:r>
      <w:r>
        <w:instrText xml:space="preserve"> SEQ Table \* ARABIC </w:instrText>
      </w:r>
      <w:r>
        <w:fldChar w:fldCharType="separate"/>
      </w:r>
      <w:r w:rsidR="00E23AA3">
        <w:rPr>
          <w:noProof/>
        </w:rPr>
        <w:t>11</w:t>
      </w:r>
      <w:r>
        <w:fldChar w:fldCharType="end"/>
      </w:r>
      <w:bookmarkEnd w:id="144"/>
      <w:r>
        <w:t>.</w:t>
      </w:r>
      <w:proofErr w:type="gramEnd"/>
      <w:r>
        <w:t xml:space="preserve">  </w:t>
      </w:r>
      <w:r w:rsidR="003B4F29">
        <w:t xml:space="preserve">Counts of </w:t>
      </w:r>
      <w:r w:rsidR="006F733D">
        <w:t>Sablefish</w:t>
      </w:r>
      <w:r w:rsidR="003B4F29">
        <w:t xml:space="preserve"> tagged, recovered and sampled at stratified random sites by spatial an</w:t>
      </w:r>
      <w:r w:rsidR="00794E3B">
        <w:t xml:space="preserve">d depth stratum during the 2012 </w:t>
      </w:r>
      <w:r w:rsidR="006F733D">
        <w:t>Sablefish</w:t>
      </w:r>
      <w:r w:rsidR="003B4F29">
        <w:t xml:space="preserve"> research and assessment survey.  The depth intervals for RD</w:t>
      </w:r>
      <w:r w:rsidR="003B4F29" w:rsidRPr="00127251">
        <w:rPr>
          <w:vertAlign w:val="subscript"/>
        </w:rPr>
        <w:t>1</w:t>
      </w:r>
      <w:r w:rsidR="003B4F29">
        <w:rPr>
          <w:vertAlign w:val="subscript"/>
        </w:rPr>
        <w:t>,</w:t>
      </w:r>
      <w:r w:rsidR="003B4F29" w:rsidRPr="00127251">
        <w:t xml:space="preserve"> </w:t>
      </w:r>
      <w:r w:rsidR="003B4F29">
        <w:t>RD</w:t>
      </w:r>
      <w:r w:rsidR="003B4F29" w:rsidRPr="00127251">
        <w:rPr>
          <w:vertAlign w:val="subscript"/>
        </w:rPr>
        <w:t>2</w:t>
      </w:r>
      <w:r w:rsidR="003B4F29">
        <w:rPr>
          <w:vertAlign w:val="subscript"/>
        </w:rPr>
        <w:t xml:space="preserve"> </w:t>
      </w:r>
      <w:r w:rsidR="003B4F29">
        <w:t>and RD</w:t>
      </w:r>
      <w:r w:rsidR="003B4F29" w:rsidRPr="00127251">
        <w:rPr>
          <w:vertAlign w:val="subscript"/>
        </w:rPr>
        <w:t>3</w:t>
      </w:r>
      <w:r w:rsidR="003B4F29">
        <w:rPr>
          <w:vertAlign w:val="subscript"/>
        </w:rPr>
        <w:t xml:space="preserve"> </w:t>
      </w:r>
      <w:r w:rsidR="003B4F29">
        <w:t>are 100-250 fathoms, 250-450 fathoms and 450-750 fathoms, respectively.</w:t>
      </w:r>
      <w:bookmarkEnd w:id="145"/>
      <w:bookmarkEnd w:id="146"/>
      <w:bookmarkEnd w:id="147"/>
      <w:bookmarkEnd w:id="148"/>
    </w:p>
    <w:p w:rsidR="00750C79" w:rsidRPr="009B7AE7" w:rsidRDefault="000A4C44" w:rsidP="00750C79">
      <w:pPr>
        <w:rPr>
          <w:lang w:val="en-GB"/>
        </w:rPr>
      </w:pPr>
      <w:r w:rsidRPr="000A4C44">
        <w:rPr>
          <w:noProof/>
        </w:rPr>
        <w:drawing>
          <wp:anchor distT="0" distB="0" distL="114300" distR="114300" simplePos="0" relativeHeight="252107776" behindDoc="1" locked="0" layoutInCell="1" allowOverlap="1" wp14:anchorId="76B4ADB8" wp14:editId="0C7960BC">
            <wp:simplePos x="0" y="0"/>
            <wp:positionH relativeFrom="column">
              <wp:posOffset>0</wp:posOffset>
            </wp:positionH>
            <wp:positionV relativeFrom="paragraph">
              <wp:posOffset>26670</wp:posOffset>
            </wp:positionV>
            <wp:extent cx="7458075" cy="4781550"/>
            <wp:effectExtent l="0" t="0" r="9525"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58075" cy="4781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1FA4" w:rsidRDefault="00371FA4" w:rsidP="00A514BB">
      <w:pPr>
        <w:ind w:firstLine="0"/>
      </w:pPr>
    </w:p>
    <w:p w:rsidR="00371FA4" w:rsidRDefault="00371FA4" w:rsidP="00A514BB">
      <w:pPr>
        <w:ind w:firstLine="0"/>
      </w:pPr>
    </w:p>
    <w:p w:rsidR="00371FA4" w:rsidRDefault="00371FA4" w:rsidP="00A514BB">
      <w:pPr>
        <w:ind w:firstLine="0"/>
      </w:pPr>
    </w:p>
    <w:p w:rsidR="00371FA4" w:rsidRDefault="00371FA4" w:rsidP="00A514BB">
      <w:pPr>
        <w:ind w:firstLine="0"/>
      </w:pPr>
    </w:p>
    <w:p w:rsidR="00371FA4" w:rsidRDefault="00371FA4" w:rsidP="00A514BB">
      <w:pPr>
        <w:ind w:firstLine="0"/>
      </w:pPr>
    </w:p>
    <w:p w:rsidR="00371FA4" w:rsidRDefault="00371FA4" w:rsidP="00A514BB">
      <w:pPr>
        <w:ind w:firstLine="0"/>
      </w:pPr>
    </w:p>
    <w:p w:rsidR="00371FA4" w:rsidRDefault="00371FA4" w:rsidP="00A514BB">
      <w:pPr>
        <w:ind w:firstLine="0"/>
      </w:pPr>
    </w:p>
    <w:p w:rsidR="00371FA4" w:rsidRDefault="00371FA4" w:rsidP="00A514BB">
      <w:pPr>
        <w:ind w:firstLine="0"/>
      </w:pPr>
    </w:p>
    <w:p w:rsidR="00371FA4" w:rsidRDefault="00371FA4" w:rsidP="00A514BB">
      <w:pPr>
        <w:ind w:firstLine="0"/>
      </w:pPr>
    </w:p>
    <w:p w:rsidR="00371FA4" w:rsidRDefault="00371FA4" w:rsidP="00A514BB">
      <w:pPr>
        <w:ind w:firstLine="0"/>
      </w:pPr>
    </w:p>
    <w:p w:rsidR="00371FA4" w:rsidRDefault="00371FA4" w:rsidP="00A514BB">
      <w:pPr>
        <w:ind w:firstLine="0"/>
      </w:pPr>
    </w:p>
    <w:p w:rsidR="00371FA4" w:rsidRDefault="00371FA4" w:rsidP="00A514BB">
      <w:pPr>
        <w:ind w:firstLine="0"/>
      </w:pPr>
    </w:p>
    <w:p w:rsidR="00371FA4" w:rsidRDefault="00371FA4" w:rsidP="00A514BB">
      <w:pPr>
        <w:ind w:firstLine="0"/>
      </w:pPr>
    </w:p>
    <w:p w:rsidR="00371FA4" w:rsidRDefault="00371FA4" w:rsidP="00A514BB">
      <w:pPr>
        <w:ind w:firstLine="0"/>
      </w:pPr>
    </w:p>
    <w:p w:rsidR="00371FA4" w:rsidRDefault="00371FA4" w:rsidP="00A514BB">
      <w:pPr>
        <w:ind w:firstLine="0"/>
      </w:pPr>
    </w:p>
    <w:p w:rsidR="00371FA4" w:rsidRDefault="00371FA4" w:rsidP="00A514BB">
      <w:pPr>
        <w:ind w:firstLine="0"/>
      </w:pPr>
    </w:p>
    <w:p w:rsidR="00371FA4" w:rsidRDefault="00371FA4" w:rsidP="00A514BB">
      <w:pPr>
        <w:ind w:firstLine="0"/>
      </w:pPr>
    </w:p>
    <w:p w:rsidR="008B267A" w:rsidRDefault="008B267A" w:rsidP="00A514BB">
      <w:pPr>
        <w:ind w:firstLine="0"/>
      </w:pPr>
    </w:p>
    <w:p w:rsidR="008B267A" w:rsidRDefault="008B267A" w:rsidP="00A514BB">
      <w:pPr>
        <w:ind w:firstLine="0"/>
      </w:pPr>
    </w:p>
    <w:p w:rsidR="008B267A" w:rsidRDefault="008B267A" w:rsidP="00A514BB">
      <w:pPr>
        <w:ind w:firstLine="0"/>
      </w:pPr>
    </w:p>
    <w:p w:rsidR="008B267A" w:rsidRDefault="008B267A" w:rsidP="00A514BB">
      <w:pPr>
        <w:ind w:firstLine="0"/>
      </w:pPr>
    </w:p>
    <w:p w:rsidR="008B267A" w:rsidRDefault="008B267A" w:rsidP="00A514BB">
      <w:pPr>
        <w:ind w:firstLine="0"/>
      </w:pPr>
    </w:p>
    <w:p w:rsidR="008B267A" w:rsidRDefault="008B267A" w:rsidP="00A514BB">
      <w:pPr>
        <w:ind w:firstLine="0"/>
      </w:pPr>
    </w:p>
    <w:p w:rsidR="008B267A" w:rsidRDefault="008B267A" w:rsidP="00A514BB">
      <w:pPr>
        <w:ind w:firstLine="0"/>
      </w:pPr>
    </w:p>
    <w:p w:rsidR="008B267A" w:rsidRDefault="008B267A" w:rsidP="00A514BB">
      <w:pPr>
        <w:ind w:firstLine="0"/>
      </w:pPr>
    </w:p>
    <w:p w:rsidR="008B267A" w:rsidRDefault="008B267A" w:rsidP="00A514BB">
      <w:pPr>
        <w:ind w:firstLine="0"/>
      </w:pPr>
    </w:p>
    <w:p w:rsidR="008B267A" w:rsidRDefault="008B267A" w:rsidP="00A514BB">
      <w:pPr>
        <w:ind w:firstLine="0"/>
      </w:pPr>
    </w:p>
    <w:p w:rsidR="008B267A" w:rsidRDefault="008B267A" w:rsidP="00A514BB">
      <w:pPr>
        <w:ind w:firstLine="0"/>
      </w:pPr>
    </w:p>
    <w:p w:rsidR="008B267A" w:rsidRDefault="008B267A" w:rsidP="008B267A">
      <w:pPr>
        <w:pStyle w:val="Caption"/>
      </w:pPr>
      <w:bookmarkStart w:id="149" w:name="_Ref352677058"/>
      <w:bookmarkStart w:id="150" w:name="_Toc342769922"/>
      <w:bookmarkStart w:id="151" w:name="_Toc354993880"/>
      <w:bookmarkStart w:id="152" w:name="_Toc370203077"/>
      <w:bookmarkStart w:id="153" w:name="_Toc370203200"/>
      <w:bookmarkStart w:id="154" w:name="_Toc450637460"/>
      <w:proofErr w:type="gramStart"/>
      <w:r>
        <w:t xml:space="preserve">Table </w:t>
      </w:r>
      <w:r>
        <w:fldChar w:fldCharType="begin"/>
      </w:r>
      <w:r>
        <w:instrText xml:space="preserve"> SEQ Table \* ARABIC </w:instrText>
      </w:r>
      <w:r>
        <w:fldChar w:fldCharType="separate"/>
      </w:r>
      <w:r w:rsidR="00E23AA3">
        <w:rPr>
          <w:noProof/>
        </w:rPr>
        <w:t>12</w:t>
      </w:r>
      <w:r>
        <w:fldChar w:fldCharType="end"/>
      </w:r>
      <w:bookmarkEnd w:id="149"/>
      <w:r>
        <w:t>.</w:t>
      </w:r>
      <w:proofErr w:type="gramEnd"/>
      <w:r>
        <w:t xml:space="preserve">  Count of tagged and sampled </w:t>
      </w:r>
      <w:r w:rsidR="006F733D">
        <w:t>Sablefish</w:t>
      </w:r>
      <w:r>
        <w:t xml:space="preserve"> at mainland inlet localities and exploratory sites during the 2012 </w:t>
      </w:r>
      <w:r w:rsidR="006F733D">
        <w:t>Sablefish</w:t>
      </w:r>
      <w:r>
        <w:t xml:space="preserve"> research and assessment survey.   Tagged </w:t>
      </w:r>
      <w:r w:rsidR="006F733D">
        <w:t>Sablefish</w:t>
      </w:r>
      <w:r>
        <w:t xml:space="preserve"> counts are listed by released fish, recovered fish (re-released, deceased, escaped), and fork length measurements.  Sampled </w:t>
      </w:r>
      <w:r w:rsidR="006F733D">
        <w:t>Sablefish</w:t>
      </w:r>
      <w:r>
        <w:t xml:space="preserve"> counts are listed by fork length, sex, maturity, otolith and weight.</w:t>
      </w:r>
      <w:bookmarkEnd w:id="150"/>
      <w:bookmarkEnd w:id="151"/>
      <w:bookmarkEnd w:id="152"/>
      <w:bookmarkEnd w:id="153"/>
      <w:bookmarkEnd w:id="154"/>
    </w:p>
    <w:p w:rsidR="008B267A" w:rsidRDefault="008B267A" w:rsidP="008B267A">
      <w:pPr>
        <w:rPr>
          <w:lang w:val="en-GB"/>
        </w:rPr>
      </w:pPr>
    </w:p>
    <w:p w:rsidR="008B267A" w:rsidRDefault="00EB6509" w:rsidP="008B267A">
      <w:pPr>
        <w:rPr>
          <w:lang w:val="en-GB"/>
        </w:rPr>
      </w:pPr>
      <w:r w:rsidRPr="00EB6509">
        <w:rPr>
          <w:noProof/>
        </w:rPr>
        <w:drawing>
          <wp:anchor distT="0" distB="0" distL="114300" distR="114300" simplePos="0" relativeHeight="252104704" behindDoc="1" locked="0" layoutInCell="1" allowOverlap="1" wp14:anchorId="2780CD90" wp14:editId="135AC8CF">
            <wp:simplePos x="0" y="0"/>
            <wp:positionH relativeFrom="column">
              <wp:posOffset>28575</wp:posOffset>
            </wp:positionH>
            <wp:positionV relativeFrom="paragraph">
              <wp:posOffset>95250</wp:posOffset>
            </wp:positionV>
            <wp:extent cx="7896225" cy="2647950"/>
            <wp:effectExtent l="0" t="0" r="9525" b="0"/>
            <wp:wrapNone/>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96225" cy="2647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Pr="003B4F29" w:rsidRDefault="008B267A" w:rsidP="008B267A">
      <w:pPr>
        <w:rPr>
          <w:lang w:val="en-GB"/>
        </w:rPr>
      </w:pPr>
    </w:p>
    <w:p w:rsidR="008B267A" w:rsidRDefault="008B267A" w:rsidP="008B267A"/>
    <w:p w:rsidR="008B267A" w:rsidRDefault="008B267A" w:rsidP="008B267A"/>
    <w:p w:rsidR="008B267A" w:rsidRDefault="008B267A" w:rsidP="008B267A"/>
    <w:p w:rsidR="008B267A" w:rsidRDefault="008B267A" w:rsidP="008B267A"/>
    <w:p w:rsidR="008B267A" w:rsidRDefault="008B267A" w:rsidP="008B267A"/>
    <w:p w:rsidR="008B267A" w:rsidRDefault="008B267A" w:rsidP="008B267A"/>
    <w:p w:rsidR="008B267A" w:rsidRDefault="008B267A" w:rsidP="008B267A"/>
    <w:p w:rsidR="008B267A" w:rsidRDefault="008B267A" w:rsidP="008B267A"/>
    <w:p w:rsidR="008B267A" w:rsidRDefault="008B267A" w:rsidP="008B267A"/>
    <w:p w:rsidR="008B267A" w:rsidRDefault="008B267A" w:rsidP="008B267A"/>
    <w:p w:rsidR="008B267A" w:rsidRDefault="008B267A" w:rsidP="00A514BB">
      <w:pPr>
        <w:ind w:firstLine="0"/>
      </w:pPr>
    </w:p>
    <w:p w:rsidR="008B267A" w:rsidRDefault="008B267A" w:rsidP="00A514BB">
      <w:pPr>
        <w:ind w:firstLine="0"/>
      </w:pPr>
    </w:p>
    <w:p w:rsidR="008B267A" w:rsidRDefault="008B267A" w:rsidP="00A514BB">
      <w:pPr>
        <w:ind w:firstLine="0"/>
      </w:pPr>
    </w:p>
    <w:p w:rsidR="008B267A" w:rsidRDefault="008B267A" w:rsidP="00A514BB">
      <w:pPr>
        <w:ind w:firstLine="0"/>
      </w:pPr>
    </w:p>
    <w:p w:rsidR="008B267A" w:rsidRDefault="008B267A" w:rsidP="00A514BB">
      <w:pPr>
        <w:ind w:firstLine="0"/>
      </w:pPr>
    </w:p>
    <w:p w:rsidR="008B267A" w:rsidRDefault="008B267A" w:rsidP="00A514BB">
      <w:pPr>
        <w:ind w:firstLine="0"/>
      </w:pPr>
    </w:p>
    <w:p w:rsidR="008B267A" w:rsidRDefault="008B267A" w:rsidP="00A514BB">
      <w:pPr>
        <w:ind w:firstLine="0"/>
      </w:pPr>
    </w:p>
    <w:p w:rsidR="008B267A" w:rsidRDefault="008B267A" w:rsidP="00A514BB">
      <w:pPr>
        <w:ind w:firstLine="0"/>
        <w:sectPr w:rsidR="008B267A" w:rsidSect="00D827AE">
          <w:pgSz w:w="15840" w:h="12240" w:orient="landscape"/>
          <w:pgMar w:top="1530" w:right="1440" w:bottom="1800" w:left="1440" w:header="706" w:footer="706" w:gutter="0"/>
          <w:cols w:space="708"/>
          <w:docGrid w:linePitch="360"/>
        </w:sectPr>
      </w:pPr>
    </w:p>
    <w:p w:rsidR="004534A0" w:rsidRDefault="004534A0" w:rsidP="004534A0">
      <w:pPr>
        <w:pStyle w:val="Caption"/>
        <w:rPr>
          <w:lang w:val="en-CA"/>
        </w:rPr>
      </w:pPr>
      <w:bookmarkStart w:id="155" w:name="_Ref352679236"/>
      <w:bookmarkStart w:id="156" w:name="_Toc342769939"/>
      <w:bookmarkStart w:id="157" w:name="_Toc354993881"/>
      <w:bookmarkStart w:id="158" w:name="_Toc370203078"/>
      <w:bookmarkStart w:id="159" w:name="_Toc370203201"/>
      <w:bookmarkStart w:id="160" w:name="_Toc450637461"/>
      <w:proofErr w:type="gramStart"/>
      <w:r>
        <w:lastRenderedPageBreak/>
        <w:t xml:space="preserve">Table </w:t>
      </w:r>
      <w:r>
        <w:fldChar w:fldCharType="begin"/>
      </w:r>
      <w:r>
        <w:instrText xml:space="preserve"> SEQ Table \* ARABIC </w:instrText>
      </w:r>
      <w:r>
        <w:fldChar w:fldCharType="separate"/>
      </w:r>
      <w:r w:rsidR="00E23AA3">
        <w:rPr>
          <w:noProof/>
        </w:rPr>
        <w:t>13</w:t>
      </w:r>
      <w:r>
        <w:fldChar w:fldCharType="end"/>
      </w:r>
      <w:bookmarkEnd w:id="155"/>
      <w:r>
        <w:t>.</w:t>
      </w:r>
      <w:proofErr w:type="gramEnd"/>
      <w:r>
        <w:t xml:space="preserve">  Summary of </w:t>
      </w:r>
      <w:r w:rsidR="006F733D">
        <w:t>Sablefish</w:t>
      </w:r>
      <w:r>
        <w:rPr>
          <w:lang w:val="en-CA"/>
        </w:rPr>
        <w:t xml:space="preserve"> </w:t>
      </w:r>
      <w:r w:rsidRPr="001D4ABA">
        <w:rPr>
          <w:lang w:val="en-CA"/>
        </w:rPr>
        <w:t xml:space="preserve">biological data </w:t>
      </w:r>
      <w:r w:rsidR="00E53111" w:rsidRPr="001D4ABA">
        <w:rPr>
          <w:lang w:val="en-CA"/>
        </w:rPr>
        <w:t xml:space="preserve">collected </w:t>
      </w:r>
      <w:r w:rsidR="00E53111">
        <w:rPr>
          <w:lang w:val="en-CA"/>
        </w:rPr>
        <w:t>in</w:t>
      </w:r>
      <w:r w:rsidR="00E53111" w:rsidRPr="001D4ABA">
        <w:rPr>
          <w:lang w:val="en-CA"/>
        </w:rPr>
        <w:t xml:space="preserve"> the </w:t>
      </w:r>
      <w:r w:rsidR="00E53111">
        <w:rPr>
          <w:lang w:val="en-CA"/>
        </w:rPr>
        <w:t>2012</w:t>
      </w:r>
      <w:r w:rsidRPr="001D4ABA">
        <w:rPr>
          <w:lang w:val="en-CA"/>
        </w:rPr>
        <w:t xml:space="preserve"> </w:t>
      </w:r>
      <w:proofErr w:type="gramStart"/>
      <w:r>
        <w:t>stratified</w:t>
      </w:r>
      <w:r w:rsidR="00E53111">
        <w:t xml:space="preserve"> </w:t>
      </w:r>
      <w:r>
        <w:t xml:space="preserve"> random</w:t>
      </w:r>
      <w:proofErr w:type="gramEnd"/>
      <w:r>
        <w:t xml:space="preserve"> design component</w:t>
      </w:r>
      <w:r>
        <w:rPr>
          <w:lang w:val="en-CA"/>
        </w:rPr>
        <w:t>.  The counts exclude</w:t>
      </w:r>
      <w:r w:rsidRPr="001D4ABA">
        <w:rPr>
          <w:lang w:val="en-CA"/>
        </w:rPr>
        <w:t xml:space="preserve"> recovered tagged fish.</w:t>
      </w:r>
      <w:bookmarkEnd w:id="156"/>
      <w:bookmarkEnd w:id="157"/>
      <w:bookmarkEnd w:id="158"/>
      <w:bookmarkEnd w:id="159"/>
      <w:bookmarkEnd w:id="160"/>
    </w:p>
    <w:p w:rsidR="004534A0" w:rsidRDefault="00CA678C" w:rsidP="004534A0">
      <w:r w:rsidRPr="00CA678C">
        <w:rPr>
          <w:noProof/>
        </w:rPr>
        <w:drawing>
          <wp:anchor distT="0" distB="0" distL="114300" distR="114300" simplePos="0" relativeHeight="251795456" behindDoc="1" locked="0" layoutInCell="1" allowOverlap="1" wp14:anchorId="1CD66938" wp14:editId="688F4FC6">
            <wp:simplePos x="0" y="0"/>
            <wp:positionH relativeFrom="column">
              <wp:posOffset>324293</wp:posOffset>
            </wp:positionH>
            <wp:positionV relativeFrom="paragraph">
              <wp:posOffset>49973</wp:posOffset>
            </wp:positionV>
            <wp:extent cx="4446169" cy="4827181"/>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46169" cy="482718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34A0" w:rsidRDefault="004534A0" w:rsidP="004534A0"/>
    <w:p w:rsidR="004534A0" w:rsidRDefault="004534A0" w:rsidP="004534A0"/>
    <w:p w:rsidR="004534A0" w:rsidRDefault="004534A0" w:rsidP="004534A0"/>
    <w:p w:rsidR="004534A0" w:rsidRDefault="004534A0" w:rsidP="004534A0"/>
    <w:p w:rsidR="004534A0" w:rsidRDefault="004534A0" w:rsidP="004534A0"/>
    <w:p w:rsidR="004534A0" w:rsidRDefault="004534A0" w:rsidP="004534A0"/>
    <w:p w:rsidR="004534A0" w:rsidRDefault="004534A0" w:rsidP="004534A0"/>
    <w:p w:rsidR="004534A0" w:rsidRDefault="004534A0" w:rsidP="004534A0"/>
    <w:p w:rsidR="004534A0" w:rsidRDefault="004534A0" w:rsidP="004534A0"/>
    <w:p w:rsidR="004534A0" w:rsidRDefault="004534A0" w:rsidP="004534A0"/>
    <w:p w:rsidR="004534A0" w:rsidRDefault="004534A0" w:rsidP="004534A0"/>
    <w:p w:rsidR="004534A0" w:rsidRDefault="004534A0" w:rsidP="004534A0"/>
    <w:p w:rsidR="004534A0" w:rsidRDefault="004534A0" w:rsidP="004534A0">
      <w:pPr>
        <w:rPr>
          <w:lang w:val="en-GB"/>
        </w:rPr>
      </w:pPr>
    </w:p>
    <w:p w:rsidR="004534A0" w:rsidRDefault="004534A0" w:rsidP="004534A0">
      <w:pPr>
        <w:rPr>
          <w:lang w:val="en-GB"/>
        </w:rPr>
      </w:pPr>
    </w:p>
    <w:p w:rsidR="00371FA4" w:rsidRDefault="00371FA4" w:rsidP="00A514BB">
      <w:pPr>
        <w:ind w:firstLine="0"/>
      </w:pPr>
    </w:p>
    <w:p w:rsidR="00371FA4" w:rsidRDefault="00371FA4" w:rsidP="00A514BB">
      <w:pPr>
        <w:ind w:firstLine="0"/>
      </w:pPr>
    </w:p>
    <w:p w:rsidR="00371FA4" w:rsidRDefault="00371FA4" w:rsidP="00A514BB">
      <w:pPr>
        <w:ind w:firstLine="0"/>
      </w:pPr>
    </w:p>
    <w:p w:rsidR="004C527A" w:rsidRDefault="004C527A" w:rsidP="00A514BB">
      <w:pPr>
        <w:ind w:firstLine="0"/>
      </w:pPr>
    </w:p>
    <w:p w:rsidR="004C527A" w:rsidRDefault="004C527A" w:rsidP="00A514BB">
      <w:pPr>
        <w:ind w:firstLine="0"/>
      </w:pPr>
    </w:p>
    <w:p w:rsidR="004C527A" w:rsidRDefault="004C527A" w:rsidP="00A514BB">
      <w:pPr>
        <w:ind w:firstLine="0"/>
      </w:pPr>
    </w:p>
    <w:p w:rsidR="004C527A" w:rsidRDefault="004C527A" w:rsidP="00A514BB">
      <w:pPr>
        <w:ind w:firstLine="0"/>
      </w:pPr>
    </w:p>
    <w:p w:rsidR="004C527A" w:rsidRDefault="004C527A" w:rsidP="00A514BB">
      <w:pPr>
        <w:ind w:firstLine="0"/>
      </w:pPr>
    </w:p>
    <w:p w:rsidR="004C527A" w:rsidRDefault="004C527A" w:rsidP="00A514BB">
      <w:pPr>
        <w:ind w:firstLine="0"/>
      </w:pPr>
    </w:p>
    <w:p w:rsidR="004C527A" w:rsidRDefault="004C527A" w:rsidP="00A514BB">
      <w:pPr>
        <w:ind w:firstLine="0"/>
      </w:pPr>
    </w:p>
    <w:p w:rsidR="004C527A" w:rsidRDefault="004C527A" w:rsidP="00A514BB">
      <w:pPr>
        <w:ind w:firstLine="0"/>
      </w:pPr>
    </w:p>
    <w:p w:rsidR="004C527A" w:rsidRDefault="004C527A" w:rsidP="00A514BB">
      <w:pPr>
        <w:ind w:firstLine="0"/>
      </w:pPr>
    </w:p>
    <w:p w:rsidR="004C527A" w:rsidRDefault="004C527A" w:rsidP="00A514BB">
      <w:pPr>
        <w:ind w:firstLine="0"/>
      </w:pPr>
    </w:p>
    <w:p w:rsidR="004C527A" w:rsidRDefault="004C527A" w:rsidP="00A514BB">
      <w:pPr>
        <w:ind w:firstLine="0"/>
      </w:pPr>
    </w:p>
    <w:p w:rsidR="008B267A" w:rsidRDefault="008B267A" w:rsidP="008B267A">
      <w:pPr>
        <w:pStyle w:val="Caption"/>
        <w:rPr>
          <w:lang w:val="en-CA"/>
        </w:rPr>
      </w:pPr>
      <w:bookmarkStart w:id="161" w:name="_Ref352760899"/>
      <w:bookmarkStart w:id="162" w:name="_Toc342769938"/>
      <w:bookmarkStart w:id="163" w:name="_Toc354993882"/>
      <w:bookmarkStart w:id="164" w:name="_Toc370203079"/>
      <w:bookmarkStart w:id="165" w:name="_Toc370203202"/>
      <w:bookmarkStart w:id="166" w:name="_Toc450637462"/>
      <w:proofErr w:type="gramStart"/>
      <w:r>
        <w:t xml:space="preserve">Table </w:t>
      </w:r>
      <w:r>
        <w:fldChar w:fldCharType="begin"/>
      </w:r>
      <w:r>
        <w:instrText xml:space="preserve"> SEQ Table \* ARABIC </w:instrText>
      </w:r>
      <w:r>
        <w:fldChar w:fldCharType="separate"/>
      </w:r>
      <w:r w:rsidR="00E23AA3">
        <w:rPr>
          <w:noProof/>
        </w:rPr>
        <w:t>14</w:t>
      </w:r>
      <w:r>
        <w:fldChar w:fldCharType="end"/>
      </w:r>
      <w:bookmarkEnd w:id="161"/>
      <w:r>
        <w:t>.</w:t>
      </w:r>
      <w:proofErr w:type="gramEnd"/>
      <w:r>
        <w:t xml:space="preserve">  Summary of </w:t>
      </w:r>
      <w:r w:rsidR="006F733D">
        <w:t>Sablefish</w:t>
      </w:r>
      <w:r>
        <w:rPr>
          <w:lang w:val="en-CA"/>
        </w:rPr>
        <w:t xml:space="preserve"> </w:t>
      </w:r>
      <w:r w:rsidRPr="001D4ABA">
        <w:rPr>
          <w:lang w:val="en-CA"/>
        </w:rPr>
        <w:t xml:space="preserve">biological data collected </w:t>
      </w:r>
      <w:r>
        <w:rPr>
          <w:lang w:val="en-CA"/>
        </w:rPr>
        <w:t>in</w:t>
      </w:r>
      <w:r w:rsidRPr="001D4ABA">
        <w:rPr>
          <w:lang w:val="en-CA"/>
        </w:rPr>
        <w:t xml:space="preserve"> the </w:t>
      </w:r>
      <w:r>
        <w:rPr>
          <w:lang w:val="en-CA"/>
        </w:rPr>
        <w:t>2012</w:t>
      </w:r>
      <w:r w:rsidRPr="001D4ABA">
        <w:rPr>
          <w:lang w:val="en-CA"/>
        </w:rPr>
        <w:t xml:space="preserve"> </w:t>
      </w:r>
      <w:r>
        <w:t>mainland inlet localities and exploratory sites</w:t>
      </w:r>
      <w:r>
        <w:rPr>
          <w:lang w:val="en-CA"/>
        </w:rPr>
        <w:t>.  The counts exclude</w:t>
      </w:r>
      <w:r w:rsidRPr="001D4ABA">
        <w:rPr>
          <w:lang w:val="en-CA"/>
        </w:rPr>
        <w:t xml:space="preserve"> recovered tagged fish.</w:t>
      </w:r>
      <w:bookmarkEnd w:id="162"/>
      <w:bookmarkEnd w:id="163"/>
      <w:bookmarkEnd w:id="164"/>
      <w:bookmarkEnd w:id="165"/>
      <w:bookmarkEnd w:id="166"/>
    </w:p>
    <w:p w:rsidR="008B267A" w:rsidRDefault="008B267A" w:rsidP="008B267A">
      <w:r w:rsidRPr="00D07989">
        <w:rPr>
          <w:noProof/>
        </w:rPr>
        <w:drawing>
          <wp:anchor distT="0" distB="0" distL="114300" distR="114300" simplePos="0" relativeHeight="251985920" behindDoc="1" locked="0" layoutInCell="1" allowOverlap="1" wp14:anchorId="5CF4553D" wp14:editId="2476FE19">
            <wp:simplePos x="0" y="0"/>
            <wp:positionH relativeFrom="column">
              <wp:posOffset>8890</wp:posOffset>
            </wp:positionH>
            <wp:positionV relativeFrom="paragraph">
              <wp:posOffset>19685</wp:posOffset>
            </wp:positionV>
            <wp:extent cx="4892675" cy="2125980"/>
            <wp:effectExtent l="0" t="0" r="3175" b="7620"/>
            <wp:wrapNone/>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2675" cy="21259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267A" w:rsidRDefault="008B267A" w:rsidP="008B267A"/>
    <w:p w:rsidR="008B267A" w:rsidRDefault="008B267A" w:rsidP="008B267A"/>
    <w:p w:rsidR="008B267A" w:rsidRDefault="008B267A" w:rsidP="008B267A"/>
    <w:p w:rsidR="008B267A" w:rsidRDefault="008B267A" w:rsidP="008B267A"/>
    <w:p w:rsidR="008B267A" w:rsidRDefault="008B267A" w:rsidP="008B267A"/>
    <w:p w:rsidR="008B267A" w:rsidRDefault="008B267A" w:rsidP="008B267A"/>
    <w:p w:rsidR="008B267A" w:rsidRDefault="008B267A" w:rsidP="008B267A"/>
    <w:p w:rsidR="008B267A" w:rsidRDefault="008B267A" w:rsidP="008B267A"/>
    <w:p w:rsidR="008B267A" w:rsidRDefault="008B267A" w:rsidP="008B267A"/>
    <w:p w:rsidR="008B267A" w:rsidRDefault="008B267A" w:rsidP="008B267A"/>
    <w:p w:rsidR="008B267A" w:rsidRDefault="008B267A" w:rsidP="008B267A"/>
    <w:p w:rsidR="008B267A" w:rsidRDefault="008B267A" w:rsidP="00A514BB">
      <w:pPr>
        <w:ind w:firstLine="0"/>
        <w:sectPr w:rsidR="008B267A" w:rsidSect="00AB330F">
          <w:pgSz w:w="12240" w:h="15840"/>
          <w:pgMar w:top="1440" w:right="1800" w:bottom="1440" w:left="1800" w:header="706" w:footer="706" w:gutter="0"/>
          <w:cols w:space="708"/>
          <w:docGrid w:linePitch="360"/>
        </w:sectPr>
      </w:pPr>
    </w:p>
    <w:p w:rsidR="004C527A" w:rsidRDefault="008E2881" w:rsidP="008E2881">
      <w:pPr>
        <w:pStyle w:val="Caption"/>
      </w:pPr>
      <w:bookmarkStart w:id="167" w:name="_Ref352763738"/>
      <w:bookmarkStart w:id="168" w:name="_Toc354993883"/>
      <w:bookmarkStart w:id="169" w:name="_Toc370203080"/>
      <w:bookmarkStart w:id="170" w:name="_Toc370203203"/>
      <w:bookmarkStart w:id="171" w:name="_Toc450637463"/>
      <w:proofErr w:type="gramStart"/>
      <w:r>
        <w:lastRenderedPageBreak/>
        <w:t xml:space="preserve">Table </w:t>
      </w:r>
      <w:r>
        <w:fldChar w:fldCharType="begin"/>
      </w:r>
      <w:r>
        <w:instrText xml:space="preserve"> SEQ Table \* ARABIC </w:instrText>
      </w:r>
      <w:r>
        <w:fldChar w:fldCharType="separate"/>
      </w:r>
      <w:r w:rsidR="00E23AA3">
        <w:rPr>
          <w:noProof/>
        </w:rPr>
        <w:t>15</w:t>
      </w:r>
      <w:r>
        <w:fldChar w:fldCharType="end"/>
      </w:r>
      <w:bookmarkEnd w:id="167"/>
      <w:r>
        <w:t>.</w:t>
      </w:r>
      <w:proofErr w:type="gramEnd"/>
      <w:r w:rsidR="004C527A">
        <w:t xml:space="preserve">  Details</w:t>
      </w:r>
      <w:r w:rsidR="004C527A" w:rsidRPr="001D4ABA">
        <w:t xml:space="preserve"> of biological data collected </w:t>
      </w:r>
      <w:r w:rsidR="004C527A">
        <w:t xml:space="preserve">from species other than </w:t>
      </w:r>
      <w:r w:rsidR="006F733D">
        <w:t>Sablefish</w:t>
      </w:r>
      <w:r w:rsidR="004362C6">
        <w:t xml:space="preserve">, </w:t>
      </w:r>
      <w:proofErr w:type="spellStart"/>
      <w:r w:rsidR="0036242C">
        <w:t>R</w:t>
      </w:r>
      <w:r w:rsidR="004C527A">
        <w:t>ougheye</w:t>
      </w:r>
      <w:proofErr w:type="spellEnd"/>
      <w:r w:rsidR="004C527A">
        <w:t xml:space="preserve"> </w:t>
      </w:r>
      <w:r w:rsidR="0036242C">
        <w:t>R</w:t>
      </w:r>
      <w:r w:rsidR="004C527A">
        <w:t xml:space="preserve">ockfish </w:t>
      </w:r>
      <w:r w:rsidR="004362C6">
        <w:t xml:space="preserve">and tagged </w:t>
      </w:r>
      <w:r w:rsidR="0036242C">
        <w:t>S</w:t>
      </w:r>
      <w:r w:rsidR="004362C6">
        <w:t xml:space="preserve">piny </w:t>
      </w:r>
      <w:r w:rsidR="0036242C">
        <w:t>D</w:t>
      </w:r>
      <w:r w:rsidR="004362C6">
        <w:t xml:space="preserve">ogfish </w:t>
      </w:r>
      <w:r w:rsidR="004C527A">
        <w:t xml:space="preserve">during the 2012 survey.  The number of fish samples taken for length and sex, the total specimen count, and proportion of males vs. females are listed by species and set number.  The length </w:t>
      </w:r>
      <w:proofErr w:type="gramStart"/>
      <w:r w:rsidR="004C527A">
        <w:t>type  is</w:t>
      </w:r>
      <w:proofErr w:type="gramEnd"/>
      <w:r w:rsidR="004C527A">
        <w:t xml:space="preserve"> specified for each species with the mean length in millimetres listed by males, females and those either not determined or not sexed (n/a).</w:t>
      </w:r>
      <w:bookmarkEnd w:id="168"/>
      <w:bookmarkEnd w:id="169"/>
      <w:bookmarkEnd w:id="170"/>
      <w:bookmarkEnd w:id="171"/>
      <w:r w:rsidR="004C527A">
        <w:t xml:space="preserve">  </w:t>
      </w:r>
    </w:p>
    <w:p w:rsidR="004C527A" w:rsidRDefault="00551F8D" w:rsidP="004C527A">
      <w:pPr>
        <w:ind w:firstLine="0"/>
      </w:pPr>
      <w:r w:rsidRPr="00551F8D">
        <w:rPr>
          <w:noProof/>
        </w:rPr>
        <w:drawing>
          <wp:anchor distT="0" distB="0" distL="114300" distR="114300" simplePos="0" relativeHeight="252109824" behindDoc="1" locked="0" layoutInCell="1" allowOverlap="1" wp14:anchorId="03FEBF01" wp14:editId="5EF24C7F">
            <wp:simplePos x="0" y="0"/>
            <wp:positionH relativeFrom="column">
              <wp:posOffset>0</wp:posOffset>
            </wp:positionH>
            <wp:positionV relativeFrom="paragraph">
              <wp:posOffset>60960</wp:posOffset>
            </wp:positionV>
            <wp:extent cx="6953250" cy="46863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3250" cy="4686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6D3293" w:rsidP="004C527A">
      <w:pPr>
        <w:ind w:firstLine="0"/>
      </w:pPr>
      <w:proofErr w:type="gramStart"/>
      <w:r>
        <w:lastRenderedPageBreak/>
        <w:t>Table 15</w:t>
      </w:r>
      <w:r w:rsidR="004C527A">
        <w:t>.</w:t>
      </w:r>
      <w:proofErr w:type="gramEnd"/>
      <w:r w:rsidR="004C527A">
        <w:t xml:space="preserve">  </w:t>
      </w:r>
      <w:proofErr w:type="gramStart"/>
      <w:r w:rsidR="004C527A">
        <w:t>Continued.</w:t>
      </w:r>
      <w:proofErr w:type="gramEnd"/>
    </w:p>
    <w:p w:rsidR="004C527A" w:rsidRDefault="00551F8D" w:rsidP="004C527A">
      <w:pPr>
        <w:ind w:firstLine="0"/>
      </w:pPr>
      <w:r w:rsidRPr="00551F8D">
        <w:rPr>
          <w:noProof/>
        </w:rPr>
        <w:drawing>
          <wp:anchor distT="0" distB="0" distL="114300" distR="114300" simplePos="0" relativeHeight="252110848" behindDoc="1" locked="0" layoutInCell="1" allowOverlap="1" wp14:anchorId="106D9AC0" wp14:editId="57D67FD4">
            <wp:simplePos x="0" y="0"/>
            <wp:positionH relativeFrom="column">
              <wp:posOffset>0</wp:posOffset>
            </wp:positionH>
            <wp:positionV relativeFrom="paragraph">
              <wp:posOffset>139065</wp:posOffset>
            </wp:positionV>
            <wp:extent cx="6953250" cy="5286375"/>
            <wp:effectExtent l="0" t="0" r="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53250" cy="5286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6D3293" w:rsidP="004C527A">
      <w:pPr>
        <w:ind w:firstLine="0"/>
      </w:pPr>
      <w:proofErr w:type="gramStart"/>
      <w:r>
        <w:lastRenderedPageBreak/>
        <w:t>Table 15</w:t>
      </w:r>
      <w:r w:rsidR="004C527A">
        <w:t>.</w:t>
      </w:r>
      <w:proofErr w:type="gramEnd"/>
      <w:r w:rsidR="004C527A">
        <w:t xml:space="preserve">  </w:t>
      </w:r>
      <w:proofErr w:type="gramStart"/>
      <w:r w:rsidR="004C527A">
        <w:t>Continued.</w:t>
      </w:r>
      <w:proofErr w:type="gramEnd"/>
    </w:p>
    <w:p w:rsidR="004C527A" w:rsidRDefault="00551F8D" w:rsidP="004C527A">
      <w:pPr>
        <w:ind w:firstLine="0"/>
      </w:pPr>
      <w:r w:rsidRPr="00551F8D">
        <w:rPr>
          <w:noProof/>
        </w:rPr>
        <w:drawing>
          <wp:anchor distT="0" distB="0" distL="114300" distR="114300" simplePos="0" relativeHeight="252111872" behindDoc="1" locked="0" layoutInCell="1" allowOverlap="1" wp14:anchorId="5AF2DE2D" wp14:editId="32424F59">
            <wp:simplePos x="0" y="0"/>
            <wp:positionH relativeFrom="column">
              <wp:posOffset>0</wp:posOffset>
            </wp:positionH>
            <wp:positionV relativeFrom="paragraph">
              <wp:posOffset>91440</wp:posOffset>
            </wp:positionV>
            <wp:extent cx="6953250" cy="5276850"/>
            <wp:effectExtent l="0" t="0" r="0" b="0"/>
            <wp:wrapNone/>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53250" cy="527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6D3293" w:rsidP="004C527A">
      <w:pPr>
        <w:ind w:firstLine="0"/>
      </w:pPr>
      <w:proofErr w:type="gramStart"/>
      <w:r>
        <w:lastRenderedPageBreak/>
        <w:t>Table 15</w:t>
      </w:r>
      <w:r w:rsidR="004C527A">
        <w:t>.</w:t>
      </w:r>
      <w:proofErr w:type="gramEnd"/>
      <w:r w:rsidR="004C527A">
        <w:t xml:space="preserve">  </w:t>
      </w:r>
      <w:proofErr w:type="gramStart"/>
      <w:r w:rsidR="004C527A">
        <w:t>Continued.</w:t>
      </w:r>
      <w:proofErr w:type="gramEnd"/>
      <w:r w:rsidR="00EA7BA7" w:rsidRPr="00EA7BA7">
        <w:t xml:space="preserve"> </w:t>
      </w:r>
    </w:p>
    <w:p w:rsidR="004C527A" w:rsidRDefault="00584D72" w:rsidP="004C527A">
      <w:pPr>
        <w:ind w:firstLine="0"/>
      </w:pPr>
      <w:r w:rsidRPr="00584D72">
        <w:rPr>
          <w:noProof/>
        </w:rPr>
        <w:drawing>
          <wp:anchor distT="0" distB="0" distL="114300" distR="114300" simplePos="0" relativeHeight="252112896" behindDoc="1" locked="0" layoutInCell="1" allowOverlap="1" wp14:anchorId="34EACB7F" wp14:editId="2E8D8986">
            <wp:simplePos x="0" y="0"/>
            <wp:positionH relativeFrom="column">
              <wp:posOffset>0</wp:posOffset>
            </wp:positionH>
            <wp:positionV relativeFrom="paragraph">
              <wp:posOffset>120015</wp:posOffset>
            </wp:positionV>
            <wp:extent cx="6953250" cy="5124450"/>
            <wp:effectExtent l="0" t="0" r="0" b="0"/>
            <wp:wrapNone/>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53250" cy="5124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roofErr w:type="gramStart"/>
      <w:r>
        <w:lastRenderedPageBreak/>
        <w:t>Table 1</w:t>
      </w:r>
      <w:r w:rsidR="006D3293">
        <w:t>5</w:t>
      </w:r>
      <w:r>
        <w:t>.</w:t>
      </w:r>
      <w:proofErr w:type="gramEnd"/>
      <w:r>
        <w:t xml:space="preserve">  </w:t>
      </w:r>
      <w:proofErr w:type="gramStart"/>
      <w:r>
        <w:t>Continued.</w:t>
      </w:r>
      <w:proofErr w:type="gramEnd"/>
    </w:p>
    <w:p w:rsidR="004C527A" w:rsidRDefault="00584D72" w:rsidP="004C527A">
      <w:pPr>
        <w:ind w:firstLine="0"/>
      </w:pPr>
      <w:r w:rsidRPr="00584D72">
        <w:rPr>
          <w:noProof/>
        </w:rPr>
        <w:drawing>
          <wp:anchor distT="0" distB="0" distL="114300" distR="114300" simplePos="0" relativeHeight="252113920" behindDoc="1" locked="0" layoutInCell="1" allowOverlap="1" wp14:anchorId="06E1B0FA" wp14:editId="1B4F0B63">
            <wp:simplePos x="0" y="0"/>
            <wp:positionH relativeFrom="column">
              <wp:posOffset>0</wp:posOffset>
            </wp:positionH>
            <wp:positionV relativeFrom="paragraph">
              <wp:posOffset>120015</wp:posOffset>
            </wp:positionV>
            <wp:extent cx="6953250" cy="4819650"/>
            <wp:effectExtent l="0" t="0" r="0" b="0"/>
            <wp:wrapNone/>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53250" cy="4819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roofErr w:type="gramStart"/>
      <w:r>
        <w:lastRenderedPageBreak/>
        <w:t>Table 1</w:t>
      </w:r>
      <w:r w:rsidR="006D3293">
        <w:t>5</w:t>
      </w:r>
      <w:r>
        <w:t>.</w:t>
      </w:r>
      <w:proofErr w:type="gramEnd"/>
      <w:r>
        <w:t xml:space="preserve">  </w:t>
      </w:r>
      <w:proofErr w:type="gramStart"/>
      <w:r>
        <w:t>Continued.</w:t>
      </w:r>
      <w:proofErr w:type="gramEnd"/>
    </w:p>
    <w:p w:rsidR="004C527A" w:rsidRDefault="00584D72" w:rsidP="004C527A">
      <w:pPr>
        <w:ind w:firstLine="0"/>
      </w:pPr>
      <w:r w:rsidRPr="00584D72">
        <w:rPr>
          <w:noProof/>
        </w:rPr>
        <w:drawing>
          <wp:anchor distT="0" distB="0" distL="114300" distR="114300" simplePos="0" relativeHeight="252114944" behindDoc="1" locked="0" layoutInCell="1" allowOverlap="1" wp14:anchorId="4274A104" wp14:editId="0F51FE4F">
            <wp:simplePos x="0" y="0"/>
            <wp:positionH relativeFrom="column">
              <wp:posOffset>0</wp:posOffset>
            </wp:positionH>
            <wp:positionV relativeFrom="paragraph">
              <wp:posOffset>91440</wp:posOffset>
            </wp:positionV>
            <wp:extent cx="6953250" cy="5457825"/>
            <wp:effectExtent l="0" t="0" r="0" b="9525"/>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53250" cy="5457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roofErr w:type="gramStart"/>
      <w:r>
        <w:lastRenderedPageBreak/>
        <w:t>Table 1</w:t>
      </w:r>
      <w:r w:rsidR="006D3293">
        <w:t>5</w:t>
      </w:r>
      <w:r>
        <w:t>.</w:t>
      </w:r>
      <w:proofErr w:type="gramEnd"/>
      <w:r>
        <w:t xml:space="preserve">  </w:t>
      </w:r>
      <w:proofErr w:type="gramStart"/>
      <w:r>
        <w:t>Continued.</w:t>
      </w:r>
      <w:proofErr w:type="gramEnd"/>
    </w:p>
    <w:p w:rsidR="004C527A" w:rsidRDefault="00584D72" w:rsidP="004C527A">
      <w:pPr>
        <w:ind w:firstLine="0"/>
      </w:pPr>
      <w:r w:rsidRPr="00584D72">
        <w:rPr>
          <w:noProof/>
        </w:rPr>
        <w:drawing>
          <wp:anchor distT="0" distB="0" distL="114300" distR="114300" simplePos="0" relativeHeight="252115968" behindDoc="1" locked="0" layoutInCell="1" allowOverlap="1" wp14:anchorId="5795C6BC" wp14:editId="27F5F051">
            <wp:simplePos x="0" y="0"/>
            <wp:positionH relativeFrom="column">
              <wp:posOffset>0</wp:posOffset>
            </wp:positionH>
            <wp:positionV relativeFrom="paragraph">
              <wp:posOffset>129540</wp:posOffset>
            </wp:positionV>
            <wp:extent cx="6953250" cy="5476875"/>
            <wp:effectExtent l="0" t="0" r="0" b="952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53250" cy="5476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roofErr w:type="gramStart"/>
      <w:r>
        <w:lastRenderedPageBreak/>
        <w:t>Table 1</w:t>
      </w:r>
      <w:r w:rsidR="006D3293">
        <w:t>5</w:t>
      </w:r>
      <w:r>
        <w:t>.</w:t>
      </w:r>
      <w:proofErr w:type="gramEnd"/>
      <w:r>
        <w:t xml:space="preserve">  </w:t>
      </w:r>
      <w:proofErr w:type="gramStart"/>
      <w:r>
        <w:t>Continued.</w:t>
      </w:r>
      <w:proofErr w:type="gramEnd"/>
    </w:p>
    <w:p w:rsidR="004C527A" w:rsidRDefault="00584D72" w:rsidP="004C527A">
      <w:pPr>
        <w:ind w:firstLine="0"/>
      </w:pPr>
      <w:r w:rsidRPr="00584D72">
        <w:rPr>
          <w:noProof/>
        </w:rPr>
        <w:drawing>
          <wp:anchor distT="0" distB="0" distL="114300" distR="114300" simplePos="0" relativeHeight="252116992" behindDoc="1" locked="0" layoutInCell="1" allowOverlap="1" wp14:anchorId="21111AFC" wp14:editId="2844FAEF">
            <wp:simplePos x="0" y="0"/>
            <wp:positionH relativeFrom="column">
              <wp:posOffset>0</wp:posOffset>
            </wp:positionH>
            <wp:positionV relativeFrom="paragraph">
              <wp:posOffset>120015</wp:posOffset>
            </wp:positionV>
            <wp:extent cx="6953250" cy="5324475"/>
            <wp:effectExtent l="0" t="0" r="0" b="9525"/>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53250" cy="5324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roofErr w:type="gramStart"/>
      <w:r>
        <w:lastRenderedPageBreak/>
        <w:t>Table 1</w:t>
      </w:r>
      <w:r w:rsidR="006D3293">
        <w:t>5</w:t>
      </w:r>
      <w:r>
        <w:t>.</w:t>
      </w:r>
      <w:proofErr w:type="gramEnd"/>
      <w:r>
        <w:t xml:space="preserve">  </w:t>
      </w:r>
      <w:proofErr w:type="gramStart"/>
      <w:r>
        <w:t>Continued.</w:t>
      </w:r>
      <w:proofErr w:type="gramEnd"/>
    </w:p>
    <w:p w:rsidR="004C527A" w:rsidRDefault="00584D72" w:rsidP="004C527A">
      <w:pPr>
        <w:ind w:firstLine="0"/>
      </w:pPr>
      <w:r w:rsidRPr="00584D72">
        <w:rPr>
          <w:noProof/>
        </w:rPr>
        <w:drawing>
          <wp:anchor distT="0" distB="0" distL="114300" distR="114300" simplePos="0" relativeHeight="252118016" behindDoc="1" locked="0" layoutInCell="1" allowOverlap="1" wp14:anchorId="795B5DF1" wp14:editId="412FCC74">
            <wp:simplePos x="0" y="0"/>
            <wp:positionH relativeFrom="column">
              <wp:posOffset>0</wp:posOffset>
            </wp:positionH>
            <wp:positionV relativeFrom="paragraph">
              <wp:posOffset>110490</wp:posOffset>
            </wp:positionV>
            <wp:extent cx="6953250" cy="5172075"/>
            <wp:effectExtent l="0" t="0" r="0" b="952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53250" cy="5172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roofErr w:type="gramStart"/>
      <w:r>
        <w:lastRenderedPageBreak/>
        <w:t>Table 1</w:t>
      </w:r>
      <w:r w:rsidR="006D3293">
        <w:t>5</w:t>
      </w:r>
      <w:r>
        <w:t>.</w:t>
      </w:r>
      <w:proofErr w:type="gramEnd"/>
      <w:r>
        <w:t xml:space="preserve">  </w:t>
      </w:r>
      <w:proofErr w:type="gramStart"/>
      <w:r>
        <w:t>Continued.</w:t>
      </w:r>
      <w:proofErr w:type="gramEnd"/>
    </w:p>
    <w:p w:rsidR="004C527A" w:rsidRDefault="004C527A" w:rsidP="004C527A">
      <w:pPr>
        <w:ind w:firstLine="0"/>
      </w:pPr>
    </w:p>
    <w:p w:rsidR="004C527A" w:rsidRDefault="00584D72" w:rsidP="004C527A">
      <w:pPr>
        <w:ind w:firstLine="0"/>
      </w:pPr>
      <w:r w:rsidRPr="00584D72">
        <w:rPr>
          <w:noProof/>
        </w:rPr>
        <w:drawing>
          <wp:anchor distT="0" distB="0" distL="114300" distR="114300" simplePos="0" relativeHeight="252119040" behindDoc="1" locked="0" layoutInCell="1" allowOverlap="1" wp14:anchorId="61C3592D" wp14:editId="1E4107CA">
            <wp:simplePos x="0" y="0"/>
            <wp:positionH relativeFrom="column">
              <wp:posOffset>0</wp:posOffset>
            </wp:positionH>
            <wp:positionV relativeFrom="paragraph">
              <wp:posOffset>20955</wp:posOffset>
            </wp:positionV>
            <wp:extent cx="6953250" cy="3219450"/>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53250" cy="3219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833B45" w:rsidRDefault="00833B45" w:rsidP="004C527A">
      <w:pPr>
        <w:ind w:firstLine="0"/>
      </w:pPr>
    </w:p>
    <w:p w:rsidR="00833B45" w:rsidRDefault="00833B45" w:rsidP="004C527A">
      <w:pPr>
        <w:ind w:firstLine="0"/>
      </w:pPr>
    </w:p>
    <w:p w:rsidR="00833B45" w:rsidRDefault="00833B45" w:rsidP="004C527A">
      <w:pPr>
        <w:ind w:firstLine="0"/>
      </w:pPr>
    </w:p>
    <w:p w:rsidR="00833B45" w:rsidRDefault="00833B45" w:rsidP="004C527A">
      <w:pPr>
        <w:ind w:firstLine="0"/>
      </w:pPr>
    </w:p>
    <w:p w:rsidR="00833B45" w:rsidRDefault="00833B45" w:rsidP="004C527A">
      <w:pPr>
        <w:ind w:firstLine="0"/>
      </w:pPr>
    </w:p>
    <w:p w:rsidR="00833B45" w:rsidRDefault="00833B45" w:rsidP="004C527A">
      <w:pPr>
        <w:ind w:firstLine="0"/>
      </w:pPr>
    </w:p>
    <w:p w:rsidR="00833B45" w:rsidRDefault="00833B45" w:rsidP="004C527A">
      <w:pPr>
        <w:ind w:firstLine="0"/>
      </w:pPr>
    </w:p>
    <w:p w:rsidR="00833B45" w:rsidRDefault="00833B45" w:rsidP="004C527A">
      <w:pPr>
        <w:ind w:firstLine="0"/>
      </w:pPr>
    </w:p>
    <w:p w:rsidR="00833B45" w:rsidRDefault="00833B45" w:rsidP="004C527A">
      <w:pPr>
        <w:ind w:firstLine="0"/>
      </w:pPr>
    </w:p>
    <w:p w:rsidR="00833B45" w:rsidRDefault="00833B45" w:rsidP="004C527A">
      <w:pPr>
        <w:ind w:firstLine="0"/>
      </w:pPr>
    </w:p>
    <w:p w:rsidR="00833B45" w:rsidRDefault="00833B45" w:rsidP="004C527A">
      <w:pPr>
        <w:ind w:firstLine="0"/>
      </w:pPr>
    </w:p>
    <w:p w:rsidR="00833B45" w:rsidRDefault="00833B45" w:rsidP="004C527A">
      <w:pPr>
        <w:ind w:firstLine="0"/>
      </w:pPr>
    </w:p>
    <w:p w:rsidR="00833B45" w:rsidRDefault="00833B45" w:rsidP="004C527A">
      <w:pPr>
        <w:ind w:firstLine="0"/>
      </w:pPr>
    </w:p>
    <w:p w:rsidR="00833B45" w:rsidRDefault="00833B45" w:rsidP="004C527A">
      <w:pPr>
        <w:ind w:firstLine="0"/>
        <w:sectPr w:rsidR="00833B45" w:rsidSect="004C527A">
          <w:pgSz w:w="15840" w:h="12240" w:orient="landscape"/>
          <w:pgMar w:top="1800" w:right="1440" w:bottom="1800" w:left="1440" w:header="706" w:footer="706" w:gutter="0"/>
          <w:cols w:space="708"/>
          <w:docGrid w:linePitch="360"/>
        </w:sectPr>
      </w:pPr>
    </w:p>
    <w:p w:rsidR="00833B45" w:rsidRDefault="00833B45" w:rsidP="00833B45">
      <w:pPr>
        <w:pStyle w:val="Caption"/>
        <w:rPr>
          <w:bCs w:val="0"/>
          <w:szCs w:val="24"/>
        </w:rPr>
      </w:pPr>
      <w:bookmarkStart w:id="172" w:name="_Ref352768156"/>
      <w:bookmarkStart w:id="173" w:name="_Toc354993884"/>
      <w:bookmarkStart w:id="174" w:name="_Toc370203081"/>
      <w:bookmarkStart w:id="175" w:name="_Toc370203204"/>
      <w:bookmarkStart w:id="176" w:name="_Toc450637464"/>
      <w:proofErr w:type="gramStart"/>
      <w:r>
        <w:lastRenderedPageBreak/>
        <w:t xml:space="preserve">Table </w:t>
      </w:r>
      <w:r>
        <w:fldChar w:fldCharType="begin"/>
      </w:r>
      <w:r>
        <w:instrText xml:space="preserve"> SEQ Table \* ARABIC </w:instrText>
      </w:r>
      <w:r>
        <w:fldChar w:fldCharType="separate"/>
      </w:r>
      <w:r w:rsidR="00E23AA3">
        <w:rPr>
          <w:noProof/>
        </w:rPr>
        <w:t>16</w:t>
      </w:r>
      <w:r>
        <w:fldChar w:fldCharType="end"/>
      </w:r>
      <w:bookmarkEnd w:id="172"/>
      <w:r>
        <w:t>.</w:t>
      </w:r>
      <w:proofErr w:type="gramEnd"/>
      <w:r>
        <w:t xml:space="preserve">  List of </w:t>
      </w:r>
      <w:r w:rsidR="004F788D">
        <w:t xml:space="preserve">the </w:t>
      </w:r>
      <w:r>
        <w:t xml:space="preserve">North Pacific spiny dogfish tagged with </w:t>
      </w:r>
      <w:r>
        <w:rPr>
          <w:bCs w:val="0"/>
          <w:szCs w:val="24"/>
        </w:rPr>
        <w:t>pop-off satellite tags. The tube label and tag number identify the dogfish.  The GFBIO specimen identifier is included for database reference.</w:t>
      </w:r>
      <w:bookmarkEnd w:id="173"/>
      <w:bookmarkEnd w:id="174"/>
      <w:bookmarkEnd w:id="175"/>
      <w:bookmarkEnd w:id="176"/>
    </w:p>
    <w:p w:rsidR="006D3293" w:rsidRDefault="006D3293" w:rsidP="006D3293">
      <w:pPr>
        <w:rPr>
          <w:lang w:val="en-GB"/>
        </w:rPr>
      </w:pPr>
    </w:p>
    <w:p w:rsidR="006D3293" w:rsidRPr="006D3293" w:rsidRDefault="006D3293" w:rsidP="006D3293">
      <w:pPr>
        <w:rPr>
          <w:lang w:val="en-GB"/>
        </w:rPr>
      </w:pPr>
    </w:p>
    <w:p w:rsidR="00833B45" w:rsidRDefault="004F788D" w:rsidP="004C527A">
      <w:pPr>
        <w:ind w:firstLine="0"/>
      </w:pPr>
      <w:r w:rsidRPr="004F788D">
        <w:rPr>
          <w:noProof/>
        </w:rPr>
        <w:drawing>
          <wp:inline distT="0" distB="0" distL="0" distR="0" wp14:anchorId="3FD48E33" wp14:editId="58600EBF">
            <wp:extent cx="4944110" cy="381698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44110" cy="3816985"/>
                    </a:xfrm>
                    <a:prstGeom prst="rect">
                      <a:avLst/>
                    </a:prstGeom>
                    <a:noFill/>
                    <a:ln>
                      <a:noFill/>
                    </a:ln>
                  </pic:spPr>
                </pic:pic>
              </a:graphicData>
            </a:graphic>
          </wp:inline>
        </w:drawing>
      </w:r>
    </w:p>
    <w:p w:rsidR="00833B45" w:rsidRDefault="00833B45" w:rsidP="004C527A">
      <w:pPr>
        <w:ind w:firstLine="0"/>
      </w:pPr>
    </w:p>
    <w:p w:rsidR="00833B45" w:rsidRDefault="00833B45" w:rsidP="004C527A">
      <w:pPr>
        <w:ind w:firstLine="0"/>
      </w:pPr>
    </w:p>
    <w:p w:rsidR="00833B45" w:rsidRDefault="00833B45" w:rsidP="004C527A">
      <w:pPr>
        <w:ind w:firstLine="0"/>
      </w:pPr>
    </w:p>
    <w:p w:rsidR="00833B45" w:rsidRDefault="00833B45" w:rsidP="004C527A">
      <w:pPr>
        <w:ind w:firstLine="0"/>
      </w:pPr>
    </w:p>
    <w:p w:rsidR="00833B45" w:rsidRDefault="00833B45"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833B45" w:rsidRDefault="00833B45" w:rsidP="004C527A">
      <w:pPr>
        <w:ind w:firstLine="0"/>
        <w:sectPr w:rsidR="00833B45" w:rsidSect="00833B45">
          <w:pgSz w:w="12240" w:h="15840"/>
          <w:pgMar w:top="1440" w:right="1800" w:bottom="1440" w:left="1800" w:header="706" w:footer="706" w:gutter="0"/>
          <w:cols w:space="708"/>
          <w:docGrid w:linePitch="360"/>
        </w:sectPr>
      </w:pPr>
    </w:p>
    <w:p w:rsidR="004C527A" w:rsidRDefault="004C527A" w:rsidP="002042FA">
      <w:pPr>
        <w:pStyle w:val="Caption"/>
      </w:pPr>
      <w:bookmarkStart w:id="177" w:name="_Ref352768182"/>
      <w:bookmarkStart w:id="178" w:name="_Toc354993885"/>
      <w:bookmarkStart w:id="179" w:name="_Toc370203082"/>
      <w:bookmarkStart w:id="180" w:name="_Toc370203205"/>
      <w:bookmarkStart w:id="181" w:name="_Toc450637465"/>
      <w:proofErr w:type="gramStart"/>
      <w:r>
        <w:lastRenderedPageBreak/>
        <w:t xml:space="preserve">Table </w:t>
      </w:r>
      <w:r>
        <w:fldChar w:fldCharType="begin"/>
      </w:r>
      <w:r>
        <w:instrText xml:space="preserve"> SEQ Table \* ARABIC </w:instrText>
      </w:r>
      <w:r>
        <w:fldChar w:fldCharType="separate"/>
      </w:r>
      <w:r w:rsidR="00E23AA3">
        <w:rPr>
          <w:noProof/>
        </w:rPr>
        <w:t>17</w:t>
      </w:r>
      <w:r>
        <w:fldChar w:fldCharType="end"/>
      </w:r>
      <w:bookmarkEnd w:id="177"/>
      <w:r>
        <w:t>.</w:t>
      </w:r>
      <w:proofErr w:type="gramEnd"/>
      <w:r>
        <w:t xml:space="preserve">  Details of </w:t>
      </w:r>
      <w:r w:rsidRPr="001D4ABA">
        <w:t xml:space="preserve">biological data collected </w:t>
      </w:r>
      <w:r w:rsidR="00E71692">
        <w:t xml:space="preserve">from </w:t>
      </w:r>
      <w:proofErr w:type="spellStart"/>
      <w:r w:rsidR="00E71692">
        <w:t>R</w:t>
      </w:r>
      <w:r>
        <w:t>ougheye</w:t>
      </w:r>
      <w:proofErr w:type="spellEnd"/>
      <w:r>
        <w:t xml:space="preserve"> </w:t>
      </w:r>
      <w:r w:rsidR="00E71692">
        <w:t>R</w:t>
      </w:r>
      <w:r w:rsidR="002042FA">
        <w:t>ockfish during the 2012 survey.</w:t>
      </w:r>
      <w:bookmarkEnd w:id="178"/>
      <w:bookmarkEnd w:id="179"/>
      <w:bookmarkEnd w:id="180"/>
      <w:bookmarkEnd w:id="181"/>
    </w:p>
    <w:p w:rsidR="004C527A" w:rsidRDefault="007D6CB6" w:rsidP="004C527A">
      <w:pPr>
        <w:rPr>
          <w:lang w:val="en-GB"/>
        </w:rPr>
      </w:pPr>
      <w:r w:rsidRPr="007D6CB6">
        <w:rPr>
          <w:noProof/>
        </w:rPr>
        <w:drawing>
          <wp:anchor distT="0" distB="0" distL="114300" distR="114300" simplePos="0" relativeHeight="252097536" behindDoc="1" locked="0" layoutInCell="1" allowOverlap="1" wp14:anchorId="78229584" wp14:editId="61CEEAE1">
            <wp:simplePos x="0" y="0"/>
            <wp:positionH relativeFrom="column">
              <wp:posOffset>-9525</wp:posOffset>
            </wp:positionH>
            <wp:positionV relativeFrom="paragraph">
              <wp:posOffset>24765</wp:posOffset>
            </wp:positionV>
            <wp:extent cx="8229600" cy="5013960"/>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29600" cy="5013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6D0F95" w:rsidRDefault="006D0F95" w:rsidP="00A514BB">
      <w:pPr>
        <w:ind w:firstLine="0"/>
        <w:sectPr w:rsidR="006D0F95" w:rsidSect="004C527A">
          <w:pgSz w:w="15840" w:h="12240" w:orient="landscape"/>
          <w:pgMar w:top="1800" w:right="1440" w:bottom="1800" w:left="1440" w:header="706" w:footer="706" w:gutter="0"/>
          <w:cols w:space="708"/>
          <w:docGrid w:linePitch="360"/>
        </w:sectPr>
      </w:pPr>
    </w:p>
    <w:p w:rsidR="006D0F95" w:rsidRDefault="00706635" w:rsidP="00706635">
      <w:pPr>
        <w:pStyle w:val="Caption"/>
        <w:rPr>
          <w:szCs w:val="24"/>
        </w:rPr>
      </w:pPr>
      <w:bookmarkStart w:id="182" w:name="_Ref352831942"/>
      <w:bookmarkStart w:id="183" w:name="_Toc354993886"/>
      <w:bookmarkStart w:id="184" w:name="_Toc370203083"/>
      <w:bookmarkStart w:id="185" w:name="_Toc370203206"/>
      <w:bookmarkStart w:id="186" w:name="_Toc450637466"/>
      <w:proofErr w:type="gramStart"/>
      <w:r>
        <w:lastRenderedPageBreak/>
        <w:t xml:space="preserve">Table </w:t>
      </w:r>
      <w:r>
        <w:fldChar w:fldCharType="begin"/>
      </w:r>
      <w:r>
        <w:instrText xml:space="preserve"> SEQ Table \* ARABIC </w:instrText>
      </w:r>
      <w:r>
        <w:fldChar w:fldCharType="separate"/>
      </w:r>
      <w:r w:rsidR="00E23AA3">
        <w:rPr>
          <w:noProof/>
        </w:rPr>
        <w:t>18</w:t>
      </w:r>
      <w:r>
        <w:fldChar w:fldCharType="end"/>
      </w:r>
      <w:bookmarkEnd w:id="182"/>
      <w:r>
        <w:t>.</w:t>
      </w:r>
      <w:proofErr w:type="gramEnd"/>
      <w:r w:rsidR="006D0F95">
        <w:t xml:space="preserve">  </w:t>
      </w:r>
      <w:r w:rsidR="008E3D81" w:rsidRPr="008E3D81">
        <w:rPr>
          <w:szCs w:val="24"/>
        </w:rPr>
        <w:t xml:space="preserve">Count of tagged fish released </w:t>
      </w:r>
      <w:r w:rsidR="001A54F6">
        <w:rPr>
          <w:szCs w:val="24"/>
        </w:rPr>
        <w:t>since 1991</w:t>
      </w:r>
      <w:r w:rsidR="008E3D81" w:rsidRPr="008E3D81">
        <w:rPr>
          <w:szCs w:val="24"/>
        </w:rPr>
        <w:t xml:space="preserve"> (including re-released) and counts of verified tag recoveries by year until Jan 2013 including any recoveries that had no report</w:t>
      </w:r>
      <w:r w:rsidR="00850F19">
        <w:rPr>
          <w:szCs w:val="24"/>
        </w:rPr>
        <w:t>ed year (</w:t>
      </w:r>
      <w:proofErr w:type="gramStart"/>
      <w:r w:rsidR="00850F19">
        <w:rPr>
          <w:szCs w:val="24"/>
        </w:rPr>
        <w:t>n/a</w:t>
      </w:r>
      <w:proofErr w:type="gramEnd"/>
      <w:r w:rsidR="00850F19">
        <w:rPr>
          <w:szCs w:val="24"/>
        </w:rPr>
        <w:t xml:space="preserve">). The total </w:t>
      </w:r>
      <w:proofErr w:type="gramStart"/>
      <w:r w:rsidR="00850F19">
        <w:rPr>
          <w:szCs w:val="24"/>
        </w:rPr>
        <w:t xml:space="preserve">count </w:t>
      </w:r>
      <w:r w:rsidR="008E3D81" w:rsidRPr="008E3D81">
        <w:rPr>
          <w:szCs w:val="24"/>
        </w:rPr>
        <w:t>of tag recoveries represent</w:t>
      </w:r>
      <w:proofErr w:type="gramEnd"/>
      <w:r w:rsidR="008E3D81" w:rsidRPr="008E3D81">
        <w:rPr>
          <w:szCs w:val="24"/>
        </w:rPr>
        <w:t xml:space="preserve"> the sum of all verified recoveries.</w:t>
      </w:r>
      <w:bookmarkEnd w:id="183"/>
      <w:bookmarkEnd w:id="184"/>
      <w:bookmarkEnd w:id="185"/>
      <w:bookmarkEnd w:id="186"/>
    </w:p>
    <w:p w:rsidR="001B016F" w:rsidRDefault="001B016F" w:rsidP="001B016F">
      <w:pPr>
        <w:rPr>
          <w:lang w:val="en-GB"/>
        </w:rPr>
      </w:pPr>
    </w:p>
    <w:p w:rsidR="001B016F" w:rsidRDefault="00850F19" w:rsidP="001B016F">
      <w:pPr>
        <w:rPr>
          <w:lang w:val="en-GB"/>
        </w:rPr>
      </w:pPr>
      <w:r w:rsidRPr="004A0A41">
        <w:rPr>
          <w:noProof/>
        </w:rPr>
        <w:drawing>
          <wp:anchor distT="0" distB="0" distL="114300" distR="114300" simplePos="0" relativeHeight="251877376" behindDoc="0" locked="0" layoutInCell="1" allowOverlap="1" wp14:anchorId="5A15923A" wp14:editId="0897A8C5">
            <wp:simplePos x="0" y="0"/>
            <wp:positionH relativeFrom="column">
              <wp:posOffset>-42545</wp:posOffset>
            </wp:positionH>
            <wp:positionV relativeFrom="paragraph">
              <wp:posOffset>120015</wp:posOffset>
            </wp:positionV>
            <wp:extent cx="8229600" cy="3688715"/>
            <wp:effectExtent l="0" t="0" r="0"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29600" cy="3688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016F" w:rsidRPr="001B016F" w:rsidRDefault="001B016F" w:rsidP="001B016F">
      <w:pPr>
        <w:rPr>
          <w:lang w:val="en-GB"/>
        </w:rPr>
      </w:pPr>
    </w:p>
    <w:p w:rsidR="00405004" w:rsidRPr="008E3D81" w:rsidRDefault="00405004" w:rsidP="00405004">
      <w:pPr>
        <w:rPr>
          <w:szCs w:val="24"/>
        </w:rPr>
      </w:pPr>
    </w:p>
    <w:p w:rsidR="00405004" w:rsidRPr="008E3D81" w:rsidRDefault="00405004" w:rsidP="00405004">
      <w:pPr>
        <w:rPr>
          <w:szCs w:val="24"/>
        </w:rPr>
      </w:pPr>
    </w:p>
    <w:p w:rsidR="00405004" w:rsidRDefault="00405004" w:rsidP="00405004"/>
    <w:p w:rsidR="00405004" w:rsidRDefault="00405004" w:rsidP="00405004"/>
    <w:p w:rsidR="00405004" w:rsidRDefault="00405004" w:rsidP="00405004"/>
    <w:p w:rsidR="00405004" w:rsidRDefault="00405004" w:rsidP="00405004"/>
    <w:p w:rsidR="00405004" w:rsidRDefault="00405004" w:rsidP="00405004"/>
    <w:p w:rsidR="00405004" w:rsidRDefault="00405004" w:rsidP="00405004"/>
    <w:p w:rsidR="00405004" w:rsidRPr="00405004" w:rsidRDefault="00405004" w:rsidP="00405004"/>
    <w:p w:rsidR="00485A5A" w:rsidRDefault="00485A5A"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sectPr w:rsidR="00F85E97" w:rsidSect="00485A5A">
          <w:pgSz w:w="15840" w:h="12240" w:orient="landscape"/>
          <w:pgMar w:top="1800" w:right="1440" w:bottom="1800" w:left="1440" w:header="706" w:footer="706" w:gutter="0"/>
          <w:cols w:space="708"/>
          <w:docGrid w:linePitch="360"/>
        </w:sectPr>
      </w:pPr>
    </w:p>
    <w:p w:rsidR="00F85E97" w:rsidRDefault="003D1B60" w:rsidP="003D1B60">
      <w:pPr>
        <w:pStyle w:val="Caption"/>
      </w:pPr>
      <w:bookmarkStart w:id="187" w:name="_Ref352837626"/>
      <w:bookmarkStart w:id="188" w:name="_Toc354993887"/>
      <w:bookmarkStart w:id="189" w:name="_Toc370203084"/>
      <w:bookmarkStart w:id="190" w:name="_Toc370203207"/>
      <w:bookmarkStart w:id="191" w:name="_Toc450637467"/>
      <w:proofErr w:type="gramStart"/>
      <w:r>
        <w:lastRenderedPageBreak/>
        <w:t xml:space="preserve">Table </w:t>
      </w:r>
      <w:r>
        <w:fldChar w:fldCharType="begin"/>
      </w:r>
      <w:r>
        <w:instrText xml:space="preserve"> SEQ Table \* ARABIC </w:instrText>
      </w:r>
      <w:r>
        <w:fldChar w:fldCharType="separate"/>
      </w:r>
      <w:r w:rsidR="00E23AA3">
        <w:rPr>
          <w:noProof/>
        </w:rPr>
        <w:t>19</w:t>
      </w:r>
      <w:r>
        <w:fldChar w:fldCharType="end"/>
      </w:r>
      <w:bookmarkEnd w:id="187"/>
      <w:r>
        <w:t>.</w:t>
      </w:r>
      <w:proofErr w:type="gramEnd"/>
      <w:r>
        <w:t xml:space="preserve">  </w:t>
      </w:r>
      <w:proofErr w:type="gramStart"/>
      <w:r w:rsidR="00F85E97">
        <w:t xml:space="preserve">Counts of tagged fish recoveries by </w:t>
      </w:r>
      <w:proofErr w:type="spellStart"/>
      <w:r w:rsidR="00F85E97">
        <w:t>Groundfish</w:t>
      </w:r>
      <w:proofErr w:type="spellEnd"/>
      <w:r w:rsidR="00F85E97">
        <w:t xml:space="preserve"> management</w:t>
      </w:r>
      <w:r w:rsidR="000A7407">
        <w:t xml:space="preserve"> unit</w:t>
      </w:r>
      <w:r w:rsidR="00F85E97">
        <w:t xml:space="preserve"> area (GMU).</w:t>
      </w:r>
      <w:proofErr w:type="gramEnd"/>
      <w:r w:rsidR="00F85E97">
        <w:t xml:space="preserve">  These areas are posted in the inset of Figure 1.</w:t>
      </w:r>
      <w:bookmarkEnd w:id="188"/>
      <w:bookmarkEnd w:id="189"/>
      <w:bookmarkEnd w:id="190"/>
      <w:bookmarkEnd w:id="191"/>
    </w:p>
    <w:p w:rsidR="00F85E97" w:rsidRDefault="00F85E97" w:rsidP="00A514BB">
      <w:pPr>
        <w:ind w:firstLine="0"/>
      </w:pPr>
    </w:p>
    <w:p w:rsidR="001B016F" w:rsidRDefault="00850F19" w:rsidP="00A514BB">
      <w:pPr>
        <w:ind w:firstLine="0"/>
      </w:pPr>
      <w:r w:rsidRPr="000A7407">
        <w:rPr>
          <w:noProof/>
        </w:rPr>
        <w:drawing>
          <wp:anchor distT="0" distB="0" distL="114300" distR="114300" simplePos="0" relativeHeight="251881472" behindDoc="1" locked="0" layoutInCell="1" allowOverlap="1" wp14:anchorId="3D323E0C" wp14:editId="4B8319D7">
            <wp:simplePos x="0" y="0"/>
            <wp:positionH relativeFrom="column">
              <wp:posOffset>26670</wp:posOffset>
            </wp:positionH>
            <wp:positionV relativeFrom="paragraph">
              <wp:posOffset>106045</wp:posOffset>
            </wp:positionV>
            <wp:extent cx="5486400" cy="6277610"/>
            <wp:effectExtent l="0" t="0" r="0" b="8890"/>
            <wp:wrapNone/>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6277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016F" w:rsidRDefault="001B016F"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4C527A" w:rsidRDefault="00F85E97" w:rsidP="00A514BB">
      <w:pPr>
        <w:ind w:firstLine="0"/>
      </w:pPr>
      <w:r>
        <w:rPr>
          <w:noProof/>
        </w:rPr>
        <w:drawing>
          <wp:anchor distT="0" distB="0" distL="114300" distR="114300" simplePos="0" relativeHeight="251880448" behindDoc="1" locked="0" layoutInCell="1" allowOverlap="1" wp14:anchorId="7F8331E1" wp14:editId="671D90B4">
            <wp:simplePos x="0" y="0"/>
            <wp:positionH relativeFrom="column">
              <wp:posOffset>3713908</wp:posOffset>
            </wp:positionH>
            <wp:positionV relativeFrom="paragraph">
              <wp:posOffset>63500</wp:posOffset>
            </wp:positionV>
            <wp:extent cx="1386211" cy="1828800"/>
            <wp:effectExtent l="0" t="0" r="4445"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86211"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160291">
        <w:rPr>
          <w:noProof/>
        </w:rPr>
        <w:drawing>
          <wp:anchor distT="0" distB="0" distL="114300" distR="114300" simplePos="0" relativeHeight="251839488" behindDoc="1" locked="0" layoutInCell="1" allowOverlap="1" wp14:anchorId="74452EEA" wp14:editId="1D25CBEF">
            <wp:simplePos x="0" y="0"/>
            <wp:positionH relativeFrom="column">
              <wp:posOffset>-225425</wp:posOffset>
            </wp:positionH>
            <wp:positionV relativeFrom="paragraph">
              <wp:posOffset>-278871</wp:posOffset>
            </wp:positionV>
            <wp:extent cx="5705856" cy="7388352"/>
            <wp:effectExtent l="0" t="0" r="9525" b="3175"/>
            <wp:wrapNone/>
            <wp:docPr id="688" name="Picture 688" descr="\\pac03450\GFSurveys$\sablefish\2012survey\GIS\Paper\Overview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c03450\GFSurveys$\sablefish\2012survey\GIS\Paper\Overview_survey.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05856" cy="738835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4C527A" w:rsidRDefault="004C527A" w:rsidP="00A514BB">
      <w:pPr>
        <w:ind w:firstLine="0"/>
      </w:pPr>
    </w:p>
    <w:p w:rsidR="00F81358" w:rsidRDefault="00F81358" w:rsidP="00F81358">
      <w:pPr>
        <w:ind w:firstLine="0"/>
      </w:pPr>
      <w:bookmarkStart w:id="192" w:name="_Ref329780598"/>
      <w:bookmarkStart w:id="193" w:name="_Toc342769949"/>
    </w:p>
    <w:p w:rsidR="00F81358" w:rsidRDefault="00F81358" w:rsidP="00F81358">
      <w:pPr>
        <w:ind w:firstLine="0"/>
      </w:pPr>
    </w:p>
    <w:p w:rsidR="00F81358" w:rsidRDefault="00F81358" w:rsidP="00F81358">
      <w:pPr>
        <w:ind w:firstLine="0"/>
      </w:pPr>
    </w:p>
    <w:p w:rsidR="00F81358" w:rsidRDefault="00F81358" w:rsidP="00F81358">
      <w:pPr>
        <w:ind w:firstLine="0"/>
      </w:pPr>
    </w:p>
    <w:p w:rsidR="00F81358" w:rsidRDefault="00F81358" w:rsidP="00F81358">
      <w:pPr>
        <w:ind w:firstLine="0"/>
      </w:pPr>
    </w:p>
    <w:p w:rsidR="00F81358" w:rsidRDefault="00F81358" w:rsidP="00F81358">
      <w:pPr>
        <w:ind w:firstLine="0"/>
      </w:pPr>
    </w:p>
    <w:p w:rsidR="00F81358" w:rsidRDefault="00F81358" w:rsidP="00F81358">
      <w:pPr>
        <w:ind w:firstLine="0"/>
      </w:pPr>
    </w:p>
    <w:p w:rsidR="00F81358" w:rsidRDefault="00F81358" w:rsidP="00F81358">
      <w:pPr>
        <w:ind w:firstLine="0"/>
      </w:pPr>
    </w:p>
    <w:p w:rsidR="00F81358" w:rsidRDefault="00F81358" w:rsidP="00F81358">
      <w:pPr>
        <w:ind w:firstLine="0"/>
      </w:pPr>
    </w:p>
    <w:p w:rsidR="00F81358" w:rsidRDefault="00F81358" w:rsidP="00F81358">
      <w:pPr>
        <w:ind w:firstLine="0"/>
      </w:pPr>
    </w:p>
    <w:p w:rsidR="00F81358" w:rsidRDefault="00F81358" w:rsidP="00F81358">
      <w:pPr>
        <w:ind w:firstLine="0"/>
      </w:pPr>
    </w:p>
    <w:p w:rsidR="00F81358" w:rsidRDefault="00F81358" w:rsidP="00F81358">
      <w:pPr>
        <w:ind w:firstLine="0"/>
      </w:pPr>
    </w:p>
    <w:p w:rsidR="00E3278E" w:rsidRDefault="000F18B7" w:rsidP="00035FF5">
      <w:pPr>
        <w:pStyle w:val="Caption"/>
      </w:pPr>
      <w:bookmarkStart w:id="194" w:name="_Ref352662068"/>
      <w:bookmarkStart w:id="195" w:name="_Toc354993888"/>
      <w:bookmarkStart w:id="196" w:name="_Toc370203085"/>
      <w:bookmarkStart w:id="197" w:name="_Toc370203208"/>
      <w:bookmarkStart w:id="198" w:name="_Toc450637475"/>
      <w:bookmarkEnd w:id="192"/>
      <w:proofErr w:type="gramStart"/>
      <w:r>
        <w:t xml:space="preserve">Figure </w:t>
      </w:r>
      <w:r>
        <w:fldChar w:fldCharType="begin"/>
      </w:r>
      <w:r>
        <w:instrText xml:space="preserve"> SEQ Figure \* ARABIC </w:instrText>
      </w:r>
      <w:r>
        <w:fldChar w:fldCharType="separate"/>
      </w:r>
      <w:r w:rsidR="00E23AA3">
        <w:rPr>
          <w:noProof/>
        </w:rPr>
        <w:t>1</w:t>
      </w:r>
      <w:r>
        <w:fldChar w:fldCharType="end"/>
      </w:r>
      <w:bookmarkEnd w:id="194"/>
      <w:r>
        <w:t>.</w:t>
      </w:r>
      <w:proofErr w:type="gramEnd"/>
      <w:r>
        <w:t xml:space="preserve">  </w:t>
      </w:r>
      <w:r w:rsidR="00F81358">
        <w:t xml:space="preserve">Location of the boundaries </w:t>
      </w:r>
      <w:r w:rsidR="00FE2A49">
        <w:t xml:space="preserve">of the </w:t>
      </w:r>
      <w:r w:rsidR="00BC6E51">
        <w:t xml:space="preserve">mainland </w:t>
      </w:r>
      <w:r w:rsidR="00FE2A49">
        <w:t>inlet localities</w:t>
      </w:r>
      <w:r w:rsidR="00BE7849">
        <w:t xml:space="preserve">, one </w:t>
      </w:r>
      <w:r w:rsidR="00722718">
        <w:t>e</w:t>
      </w:r>
      <w:r w:rsidR="00BE7849">
        <w:t xml:space="preserve">xploratory </w:t>
      </w:r>
      <w:r w:rsidR="00722718">
        <w:t>site</w:t>
      </w:r>
      <w:r w:rsidR="00FE2A49">
        <w:t xml:space="preserve"> and </w:t>
      </w:r>
      <w:r w:rsidR="00BC6E51">
        <w:t>the five</w:t>
      </w:r>
      <w:r w:rsidR="00F81358">
        <w:t xml:space="preserve"> spatial areas (S</w:t>
      </w:r>
      <w:r w:rsidR="00F81358" w:rsidRPr="00692AEB">
        <w:rPr>
          <w:vertAlign w:val="subscript"/>
        </w:rPr>
        <w:t>1</w:t>
      </w:r>
      <w:r w:rsidR="00F81358">
        <w:t>-S</w:t>
      </w:r>
      <w:r w:rsidR="00F81358">
        <w:rPr>
          <w:vertAlign w:val="subscript"/>
        </w:rPr>
        <w:t>5</w:t>
      </w:r>
      <w:r w:rsidR="00F81358">
        <w:t xml:space="preserve">) of the stratified random survey design.  </w:t>
      </w:r>
      <w:r w:rsidR="00FE2A49">
        <w:t>The three depth strata (RD</w:t>
      </w:r>
      <w:r w:rsidR="00FE2A49" w:rsidRPr="00F157E2">
        <w:rPr>
          <w:vertAlign w:val="subscript"/>
        </w:rPr>
        <w:t>1</w:t>
      </w:r>
      <w:r w:rsidR="00FE2A49">
        <w:t>-RD</w:t>
      </w:r>
      <w:r w:rsidR="00FE2A49">
        <w:rPr>
          <w:vertAlign w:val="subscript"/>
        </w:rPr>
        <w:t>3</w:t>
      </w:r>
      <w:r w:rsidR="00FE2A49">
        <w:t xml:space="preserve">) are colour-coded, nested within each of the </w:t>
      </w:r>
      <w:r w:rsidR="00BC6E51">
        <w:t xml:space="preserve">five </w:t>
      </w:r>
      <w:r w:rsidR="00FE2A49">
        <w:t xml:space="preserve">spatial </w:t>
      </w:r>
      <w:r w:rsidR="00BC6E51">
        <w:t>strata</w:t>
      </w:r>
      <w:r w:rsidR="00FE2A49">
        <w:t xml:space="preserve">.  </w:t>
      </w:r>
      <w:bookmarkEnd w:id="193"/>
      <w:r w:rsidR="000957C2">
        <w:t xml:space="preserve">The inset shows the </w:t>
      </w:r>
      <w:proofErr w:type="spellStart"/>
      <w:r w:rsidR="000957C2">
        <w:t>Groundfish</w:t>
      </w:r>
      <w:proofErr w:type="spellEnd"/>
      <w:r w:rsidR="000957C2">
        <w:t xml:space="preserve"> Management Unit (GMU) areas.</w:t>
      </w:r>
      <w:bookmarkEnd w:id="195"/>
      <w:bookmarkEnd w:id="196"/>
      <w:bookmarkEnd w:id="197"/>
      <w:bookmarkEnd w:id="198"/>
    </w:p>
    <w:p w:rsidR="001B4FC1" w:rsidRDefault="001B4FC1" w:rsidP="00A514BB">
      <w:pPr>
        <w:ind w:firstLine="0"/>
        <w:sectPr w:rsidR="001B4FC1" w:rsidSect="006D0F95">
          <w:pgSz w:w="12240" w:h="15840"/>
          <w:pgMar w:top="1440" w:right="1800" w:bottom="1440" w:left="1800" w:header="706" w:footer="706" w:gutter="0"/>
          <w:cols w:space="708"/>
          <w:docGrid w:linePitch="360"/>
        </w:sectPr>
      </w:pPr>
    </w:p>
    <w:p w:rsidR="00E3278E" w:rsidRDefault="006B10FA" w:rsidP="00A514BB">
      <w:pPr>
        <w:ind w:firstLine="0"/>
      </w:pPr>
      <w:r>
        <w:rPr>
          <w:noProof/>
        </w:rPr>
        <w:lastRenderedPageBreak/>
        <w:drawing>
          <wp:anchor distT="0" distB="0" distL="114300" distR="114300" simplePos="0" relativeHeight="251986944" behindDoc="1" locked="0" layoutInCell="1" allowOverlap="1" wp14:anchorId="4E0D4C24" wp14:editId="6F2EE362">
            <wp:simplePos x="0" y="0"/>
            <wp:positionH relativeFrom="column">
              <wp:posOffset>-135728</wp:posOffset>
            </wp:positionH>
            <wp:positionV relativeFrom="paragraph">
              <wp:posOffset>-345440</wp:posOffset>
            </wp:positionV>
            <wp:extent cx="8282305" cy="5481320"/>
            <wp:effectExtent l="0" t="0" r="4445" b="508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_S2_2012.png"/>
                    <pic:cNvPicPr/>
                  </pic:nvPicPr>
                  <pic:blipFill rotWithShape="1">
                    <a:blip r:embed="rId44" cstate="print">
                      <a:extLst>
                        <a:ext uri="{28A0092B-C50C-407E-A947-70E740481C1C}">
                          <a14:useLocalDpi xmlns:a14="http://schemas.microsoft.com/office/drawing/2010/main" val="0"/>
                        </a:ext>
                      </a:extLst>
                    </a:blip>
                    <a:srcRect t="14357"/>
                    <a:stretch/>
                  </pic:blipFill>
                  <pic:spPr bwMode="auto">
                    <a:xfrm>
                      <a:off x="0" y="0"/>
                      <a:ext cx="8282305" cy="5481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278E" w:rsidRDefault="00E3278E"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1B4FC1" w:rsidRDefault="004B2B41" w:rsidP="004B2B41">
      <w:pPr>
        <w:pStyle w:val="Caption"/>
      </w:pPr>
      <w:bookmarkStart w:id="199" w:name="_Ref353777669"/>
      <w:bookmarkStart w:id="200" w:name="_Toc354993889"/>
      <w:bookmarkStart w:id="201" w:name="_Toc370203086"/>
      <w:bookmarkStart w:id="202" w:name="_Toc370203209"/>
      <w:bookmarkStart w:id="203" w:name="_Toc450637476"/>
      <w:proofErr w:type="gramStart"/>
      <w:r>
        <w:t xml:space="preserve">Figure </w:t>
      </w:r>
      <w:r>
        <w:fldChar w:fldCharType="begin"/>
      </w:r>
      <w:r>
        <w:instrText xml:space="preserve"> SEQ Figure \* ARABIC </w:instrText>
      </w:r>
      <w:r>
        <w:fldChar w:fldCharType="separate"/>
      </w:r>
      <w:r w:rsidR="00E23AA3">
        <w:rPr>
          <w:noProof/>
        </w:rPr>
        <w:t>2</w:t>
      </w:r>
      <w:r>
        <w:fldChar w:fldCharType="end"/>
      </w:r>
      <w:bookmarkEnd w:id="199"/>
      <w:r w:rsidR="001B4FC1">
        <w:t>.</w:t>
      </w:r>
      <w:proofErr w:type="gramEnd"/>
      <w:r w:rsidR="001B4FC1">
        <w:t xml:space="preserve">  Start locations of the</w:t>
      </w:r>
      <w:r w:rsidR="002155E9">
        <w:t xml:space="preserve"> </w:t>
      </w:r>
      <w:r w:rsidR="001B4FC1">
        <w:t>2012 survey sets</w:t>
      </w:r>
      <w:r w:rsidR="00D8287D">
        <w:t xml:space="preserve"> (red markers) </w:t>
      </w:r>
      <w:r w:rsidR="001B4FC1">
        <w:t>conducted in the stratified random survey areas S</w:t>
      </w:r>
      <w:r w:rsidR="001B4FC1">
        <w:rPr>
          <w:vertAlign w:val="subscript"/>
        </w:rPr>
        <w:t xml:space="preserve">1 </w:t>
      </w:r>
      <w:r w:rsidR="001B4FC1">
        <w:t>and S</w:t>
      </w:r>
      <w:r w:rsidR="001B4FC1">
        <w:rPr>
          <w:vertAlign w:val="subscript"/>
        </w:rPr>
        <w:t xml:space="preserve">2 </w:t>
      </w:r>
      <w:r w:rsidR="0006452A">
        <w:t xml:space="preserve">and </w:t>
      </w:r>
      <w:r w:rsidR="00D8287D">
        <w:t xml:space="preserve">survey sets conducted (purple markers) </w:t>
      </w:r>
      <w:r w:rsidR="0006452A">
        <w:t>in the exploratory area</w:t>
      </w:r>
      <w:r w:rsidR="00641295">
        <w:t xml:space="preserve">.  </w:t>
      </w:r>
      <w:r w:rsidR="0006452A">
        <w:t>The camera sets are represented by yellow markers.</w:t>
      </w:r>
      <w:bookmarkEnd w:id="200"/>
      <w:bookmarkEnd w:id="201"/>
      <w:bookmarkEnd w:id="202"/>
      <w:bookmarkEnd w:id="203"/>
    </w:p>
    <w:p w:rsidR="004726EA" w:rsidRPr="001B4FC1" w:rsidRDefault="00954EC8" w:rsidP="00A514BB">
      <w:pPr>
        <w:ind w:firstLine="0"/>
        <w:rPr>
          <w:lang w:val="en-GB"/>
        </w:rPr>
      </w:pPr>
      <w:r>
        <w:rPr>
          <w:noProof/>
        </w:rPr>
        <w:lastRenderedPageBreak/>
        <w:drawing>
          <wp:anchor distT="0" distB="0" distL="114300" distR="114300" simplePos="0" relativeHeight="251835392" behindDoc="1" locked="0" layoutInCell="1" allowOverlap="1" wp14:anchorId="74D60C6D" wp14:editId="52A7AC1B">
            <wp:simplePos x="0" y="0"/>
            <wp:positionH relativeFrom="column">
              <wp:posOffset>-156845</wp:posOffset>
            </wp:positionH>
            <wp:positionV relativeFrom="paragraph">
              <wp:posOffset>-238651</wp:posOffset>
            </wp:positionV>
            <wp:extent cx="8371205" cy="5542915"/>
            <wp:effectExtent l="0" t="0" r="0" b="635"/>
            <wp:wrapNone/>
            <wp:docPr id="27" name="Picture 27" descr="\\pac03450\GFSurveys$\sablefish\2012survey\GIS\Paper\S3_S4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c03450\GFSurveys$\sablefish\2012survey\GIS\Paper\S3_S4_2012.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4368"/>
                    <a:stretch/>
                  </pic:blipFill>
                  <pic:spPr bwMode="auto">
                    <a:xfrm>
                      <a:off x="0" y="0"/>
                      <a:ext cx="8371205" cy="5542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4726EA"/>
    <w:p w:rsidR="004726EA" w:rsidRDefault="004726EA" w:rsidP="004726EA"/>
    <w:p w:rsidR="004726EA" w:rsidRDefault="004726EA"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1B4FC1">
      <w:pPr>
        <w:pStyle w:val="Caption"/>
      </w:pPr>
      <w:bookmarkStart w:id="204" w:name="_Ref352759825"/>
      <w:bookmarkStart w:id="205" w:name="_Toc354993890"/>
      <w:bookmarkStart w:id="206" w:name="_Toc370203087"/>
      <w:bookmarkStart w:id="207" w:name="_Toc370203210"/>
      <w:bookmarkStart w:id="208" w:name="_Toc450637477"/>
      <w:proofErr w:type="gramStart"/>
      <w:r>
        <w:t xml:space="preserve">Figure </w:t>
      </w:r>
      <w:r>
        <w:fldChar w:fldCharType="begin"/>
      </w:r>
      <w:r>
        <w:instrText xml:space="preserve"> SEQ Figure \* ARABIC </w:instrText>
      </w:r>
      <w:r>
        <w:fldChar w:fldCharType="separate"/>
      </w:r>
      <w:r w:rsidR="00E23AA3">
        <w:rPr>
          <w:noProof/>
        </w:rPr>
        <w:t>3</w:t>
      </w:r>
      <w:r>
        <w:fldChar w:fldCharType="end"/>
      </w:r>
      <w:bookmarkEnd w:id="204"/>
      <w:r>
        <w:t>.</w:t>
      </w:r>
      <w:proofErr w:type="gramEnd"/>
      <w:r>
        <w:t xml:space="preserve">  Start locations of the</w:t>
      </w:r>
      <w:r w:rsidR="002155E9">
        <w:t xml:space="preserve"> </w:t>
      </w:r>
      <w:r>
        <w:t xml:space="preserve">2012 survey sets </w:t>
      </w:r>
      <w:r w:rsidR="008B23E1">
        <w:t xml:space="preserve">(red markers) </w:t>
      </w:r>
      <w:r>
        <w:t>conducted in the stratified random survey area</w:t>
      </w:r>
      <w:r w:rsidR="00655011">
        <w:t>s</w:t>
      </w:r>
      <w:r>
        <w:t xml:space="preserve"> </w:t>
      </w:r>
      <w:r w:rsidR="002155E9">
        <w:t>S</w:t>
      </w:r>
      <w:r w:rsidR="002155E9">
        <w:rPr>
          <w:vertAlign w:val="subscript"/>
        </w:rPr>
        <w:t xml:space="preserve">3 </w:t>
      </w:r>
      <w:r w:rsidR="002155E9">
        <w:t>and S</w:t>
      </w:r>
      <w:r w:rsidR="002155E9">
        <w:rPr>
          <w:vertAlign w:val="subscript"/>
        </w:rPr>
        <w:t>4</w:t>
      </w:r>
      <w:r w:rsidR="002155E9">
        <w:t>.</w:t>
      </w:r>
      <w:bookmarkEnd w:id="205"/>
      <w:bookmarkEnd w:id="206"/>
      <w:bookmarkEnd w:id="207"/>
      <w:bookmarkEnd w:id="208"/>
    </w:p>
    <w:p w:rsidR="001B4FC1" w:rsidRDefault="0045742A" w:rsidP="00A514BB">
      <w:pPr>
        <w:ind w:firstLine="0"/>
      </w:pPr>
      <w:r>
        <w:rPr>
          <w:noProof/>
        </w:rPr>
        <w:lastRenderedPageBreak/>
        <w:drawing>
          <wp:anchor distT="0" distB="0" distL="114300" distR="114300" simplePos="0" relativeHeight="251834368" behindDoc="1" locked="0" layoutInCell="1" allowOverlap="1" wp14:anchorId="0582610D" wp14:editId="75D1F002">
            <wp:simplePos x="0" y="0"/>
            <wp:positionH relativeFrom="column">
              <wp:posOffset>-110490</wp:posOffset>
            </wp:positionH>
            <wp:positionV relativeFrom="paragraph">
              <wp:posOffset>-220980</wp:posOffset>
            </wp:positionV>
            <wp:extent cx="8292465" cy="5509260"/>
            <wp:effectExtent l="0" t="0" r="0" b="0"/>
            <wp:wrapNone/>
            <wp:docPr id="26" name="Picture 26" descr="\\svbcpbsfp01\sablefish\Lacko\Paper_2012\S5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vbcpbsfp01\sablefish\Lacko\Paper_2012\S5_2012.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4080"/>
                    <a:stretch/>
                  </pic:blipFill>
                  <pic:spPr bwMode="auto">
                    <a:xfrm>
                      <a:off x="0" y="0"/>
                      <a:ext cx="8292465" cy="5509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2155E9" w:rsidRDefault="002155E9" w:rsidP="00A514BB">
      <w:pPr>
        <w:ind w:firstLine="0"/>
      </w:pPr>
    </w:p>
    <w:p w:rsidR="002155E9" w:rsidRDefault="002155E9" w:rsidP="00A514BB">
      <w:pPr>
        <w:ind w:firstLine="0"/>
      </w:pPr>
    </w:p>
    <w:p w:rsidR="002155E9" w:rsidRDefault="002155E9" w:rsidP="00A514BB">
      <w:pPr>
        <w:ind w:firstLine="0"/>
      </w:pPr>
    </w:p>
    <w:p w:rsidR="002155E9" w:rsidRDefault="002155E9" w:rsidP="00A514BB">
      <w:pPr>
        <w:ind w:firstLine="0"/>
      </w:pPr>
    </w:p>
    <w:p w:rsidR="002155E9" w:rsidRDefault="002155E9" w:rsidP="00A514BB">
      <w:pPr>
        <w:ind w:firstLine="0"/>
      </w:pPr>
    </w:p>
    <w:p w:rsidR="002155E9" w:rsidRDefault="002155E9" w:rsidP="00A514BB">
      <w:pPr>
        <w:ind w:firstLine="0"/>
      </w:pPr>
    </w:p>
    <w:p w:rsidR="002155E9" w:rsidRDefault="002155E9" w:rsidP="00A514BB">
      <w:pPr>
        <w:ind w:firstLine="0"/>
      </w:pPr>
    </w:p>
    <w:p w:rsidR="002155E9" w:rsidRDefault="002155E9" w:rsidP="00A514BB">
      <w:pPr>
        <w:ind w:firstLine="0"/>
      </w:pPr>
    </w:p>
    <w:p w:rsidR="002155E9" w:rsidRDefault="002155E9" w:rsidP="00A514BB">
      <w:pPr>
        <w:ind w:firstLine="0"/>
      </w:pPr>
    </w:p>
    <w:p w:rsidR="002155E9" w:rsidRDefault="002155E9" w:rsidP="00A514BB">
      <w:pPr>
        <w:ind w:firstLine="0"/>
      </w:pPr>
    </w:p>
    <w:p w:rsidR="001B4FC1" w:rsidRDefault="001B4FC1" w:rsidP="00A514BB">
      <w:pPr>
        <w:ind w:firstLine="0"/>
      </w:pPr>
    </w:p>
    <w:p w:rsidR="002155E9" w:rsidRDefault="002155E9" w:rsidP="002155E9">
      <w:pPr>
        <w:pStyle w:val="Caption"/>
      </w:pPr>
      <w:bookmarkStart w:id="209" w:name="_Ref352759881"/>
      <w:bookmarkStart w:id="210" w:name="_Toc354993891"/>
      <w:bookmarkStart w:id="211" w:name="_Toc370203088"/>
      <w:bookmarkStart w:id="212" w:name="_Toc370203211"/>
      <w:bookmarkStart w:id="213" w:name="_Toc450637478"/>
      <w:proofErr w:type="gramStart"/>
      <w:r>
        <w:t xml:space="preserve">Figure </w:t>
      </w:r>
      <w:r>
        <w:fldChar w:fldCharType="begin"/>
      </w:r>
      <w:r>
        <w:instrText xml:space="preserve"> SEQ Figure \* ARABIC </w:instrText>
      </w:r>
      <w:r>
        <w:fldChar w:fldCharType="separate"/>
      </w:r>
      <w:r w:rsidR="00E23AA3">
        <w:rPr>
          <w:noProof/>
        </w:rPr>
        <w:t>4</w:t>
      </w:r>
      <w:r>
        <w:fldChar w:fldCharType="end"/>
      </w:r>
      <w:bookmarkEnd w:id="209"/>
      <w:r>
        <w:t>.</w:t>
      </w:r>
      <w:proofErr w:type="gramEnd"/>
      <w:r>
        <w:t xml:space="preserve">  Start locations of the 2012 survey sets </w:t>
      </w:r>
      <w:r w:rsidR="00986C27">
        <w:t>(red markers</w:t>
      </w:r>
      <w:r w:rsidR="00655011">
        <w:t xml:space="preserve">) </w:t>
      </w:r>
      <w:r>
        <w:t>conducted in the stratified random survey area S</w:t>
      </w:r>
      <w:r>
        <w:rPr>
          <w:vertAlign w:val="subscript"/>
        </w:rPr>
        <w:t>5</w:t>
      </w:r>
      <w:bookmarkEnd w:id="210"/>
      <w:r w:rsidR="00DA547D">
        <w:rPr>
          <w:vertAlign w:val="subscript"/>
        </w:rPr>
        <w:t>.</w:t>
      </w:r>
      <w:bookmarkEnd w:id="211"/>
      <w:bookmarkEnd w:id="212"/>
      <w:bookmarkEnd w:id="213"/>
    </w:p>
    <w:p w:rsidR="003508FD" w:rsidRDefault="00056A1B" w:rsidP="00A514BB">
      <w:pPr>
        <w:ind w:firstLine="0"/>
        <w:rPr>
          <w:lang w:val="en-GB"/>
        </w:rPr>
      </w:pPr>
      <w:r>
        <w:rPr>
          <w:noProof/>
        </w:rPr>
        <w:lastRenderedPageBreak/>
        <w:drawing>
          <wp:anchor distT="0" distB="0" distL="114300" distR="114300" simplePos="0" relativeHeight="251969536" behindDoc="1" locked="0" layoutInCell="1" allowOverlap="1" wp14:anchorId="11F17716" wp14:editId="7772524B">
            <wp:simplePos x="0" y="0"/>
            <wp:positionH relativeFrom="column">
              <wp:posOffset>-63500</wp:posOffset>
            </wp:positionH>
            <wp:positionV relativeFrom="paragraph">
              <wp:posOffset>-185508</wp:posOffset>
            </wp:positionV>
            <wp:extent cx="7751135" cy="5448357"/>
            <wp:effectExtent l="0" t="0" r="2540" b="0"/>
            <wp:wrapNone/>
            <wp:docPr id="47" name="Picture 47" descr="\\svbcpbsfp01\sablefish\Lacko\Paper_2012\Paper_PortInlets_2003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vbcpbsfp01\sablefish\Lacko\Paper_2012\Paper_PortInlets_2003_2012.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9030"/>
                    <a:stretch/>
                  </pic:blipFill>
                  <pic:spPr bwMode="auto">
                    <a:xfrm>
                      <a:off x="0" y="0"/>
                      <a:ext cx="7751135" cy="544835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056A1B" w:rsidRDefault="00056A1B" w:rsidP="0098646C"/>
    <w:p w:rsidR="002227B2" w:rsidRDefault="006F005F" w:rsidP="006449BA">
      <w:pPr>
        <w:pStyle w:val="Caption"/>
      </w:pPr>
      <w:bookmarkStart w:id="214" w:name="_Ref353781558"/>
      <w:bookmarkStart w:id="215" w:name="_Toc354993892"/>
      <w:bookmarkStart w:id="216" w:name="_Toc370203089"/>
      <w:bookmarkStart w:id="217" w:name="_Toc370203212"/>
      <w:bookmarkStart w:id="218" w:name="_Toc450637479"/>
      <w:proofErr w:type="gramStart"/>
      <w:r>
        <w:t xml:space="preserve">Figure </w:t>
      </w:r>
      <w:r>
        <w:fldChar w:fldCharType="begin"/>
      </w:r>
      <w:r>
        <w:instrText xml:space="preserve"> SEQ Figure \* ARABIC </w:instrText>
      </w:r>
      <w:r>
        <w:fldChar w:fldCharType="separate"/>
      </w:r>
      <w:r w:rsidR="00E23AA3">
        <w:rPr>
          <w:noProof/>
        </w:rPr>
        <w:t>5</w:t>
      </w:r>
      <w:r>
        <w:fldChar w:fldCharType="end"/>
      </w:r>
      <w:bookmarkEnd w:id="214"/>
      <w:r>
        <w:t>.</w:t>
      </w:r>
      <w:proofErr w:type="gramEnd"/>
      <w:r>
        <w:t xml:space="preserve">  Location of the traditional survey sets at the Port</w:t>
      </w:r>
      <w:r w:rsidR="005F6887">
        <w:t>l</w:t>
      </w:r>
      <w:r>
        <w:t xml:space="preserve">and Inlet </w:t>
      </w:r>
      <w:r w:rsidR="002227B2">
        <w:t xml:space="preserve">mainland </w:t>
      </w:r>
      <w:r w:rsidR="00241654">
        <w:t>locality</w:t>
      </w:r>
      <w:r>
        <w:t xml:space="preserve"> 2003</w:t>
      </w:r>
      <w:r w:rsidR="006449BA" w:rsidRPr="006449BA">
        <w:t xml:space="preserve"> </w:t>
      </w:r>
      <w:r w:rsidR="006449BA">
        <w:t>through 2012</w:t>
      </w:r>
      <w:bookmarkEnd w:id="215"/>
      <w:r w:rsidR="00CA03B2">
        <w:t>.</w:t>
      </w:r>
      <w:bookmarkEnd w:id="216"/>
      <w:bookmarkEnd w:id="217"/>
      <w:bookmarkEnd w:id="218"/>
    </w:p>
    <w:p w:rsidR="002227B2" w:rsidRDefault="006449BA" w:rsidP="00A514BB">
      <w:pPr>
        <w:ind w:firstLine="0"/>
        <w:rPr>
          <w:lang w:val="en-GB"/>
        </w:rPr>
      </w:pPr>
      <w:r>
        <w:rPr>
          <w:noProof/>
        </w:rPr>
        <w:lastRenderedPageBreak/>
        <w:drawing>
          <wp:anchor distT="0" distB="0" distL="114300" distR="114300" simplePos="0" relativeHeight="251971584" behindDoc="1" locked="0" layoutInCell="1" allowOverlap="1" wp14:anchorId="77CBF623" wp14:editId="66AE9652">
            <wp:simplePos x="0" y="0"/>
            <wp:positionH relativeFrom="column">
              <wp:posOffset>6985</wp:posOffset>
            </wp:positionH>
            <wp:positionV relativeFrom="paragraph">
              <wp:posOffset>34925</wp:posOffset>
            </wp:positionV>
            <wp:extent cx="8361680" cy="5528310"/>
            <wp:effectExtent l="0" t="0" r="1270" b="0"/>
            <wp:wrapNone/>
            <wp:docPr id="292" name="Picture 292" descr="\\svbcpbsfp01\sablefish\Lacko\Paper_2012\Paper_GilIsland_2003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vbcpbsfp01\sablefish\Lacko\Paper_2012\Paper_GilIsland_2003_2012.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4369"/>
                    <a:stretch/>
                  </pic:blipFill>
                  <pic:spPr bwMode="auto">
                    <a:xfrm>
                      <a:off x="0" y="0"/>
                      <a:ext cx="8361680" cy="5528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6449BA" w:rsidRDefault="006449BA" w:rsidP="00AF6079">
      <w:bookmarkStart w:id="219" w:name="_Ref353782611"/>
    </w:p>
    <w:p w:rsidR="006449BA" w:rsidRDefault="006449BA" w:rsidP="00AF6079"/>
    <w:p w:rsidR="002227B2" w:rsidRPr="006F005F" w:rsidRDefault="002227B2" w:rsidP="002227B2">
      <w:pPr>
        <w:pStyle w:val="Caption"/>
      </w:pPr>
      <w:bookmarkStart w:id="220" w:name="_Ref356281002"/>
      <w:bookmarkStart w:id="221" w:name="_Toc354993893"/>
      <w:bookmarkStart w:id="222" w:name="_Toc370203090"/>
      <w:bookmarkStart w:id="223" w:name="_Toc370203213"/>
      <w:bookmarkStart w:id="224" w:name="_Toc450637480"/>
      <w:proofErr w:type="gramStart"/>
      <w:r>
        <w:t xml:space="preserve">Figure </w:t>
      </w:r>
      <w:r>
        <w:fldChar w:fldCharType="begin"/>
      </w:r>
      <w:r>
        <w:instrText xml:space="preserve"> SEQ Figure \* ARABIC </w:instrText>
      </w:r>
      <w:r>
        <w:fldChar w:fldCharType="separate"/>
      </w:r>
      <w:r w:rsidR="00E23AA3">
        <w:rPr>
          <w:noProof/>
        </w:rPr>
        <w:t>6</w:t>
      </w:r>
      <w:r>
        <w:fldChar w:fldCharType="end"/>
      </w:r>
      <w:bookmarkEnd w:id="219"/>
      <w:bookmarkEnd w:id="220"/>
      <w:r>
        <w:t>.</w:t>
      </w:r>
      <w:proofErr w:type="gramEnd"/>
      <w:r>
        <w:t xml:space="preserve">  Location of the traditional survey sets at the </w:t>
      </w:r>
      <w:r>
        <w:rPr>
          <w:rFonts w:cs="Calibri"/>
          <w:szCs w:val="24"/>
        </w:rPr>
        <w:t xml:space="preserve">Gil Island mainland inlet </w:t>
      </w:r>
      <w:r>
        <w:t>locality 2003</w:t>
      </w:r>
      <w:r w:rsidR="006449BA">
        <w:t xml:space="preserve"> through 2012</w:t>
      </w:r>
      <w:r>
        <w:t>.</w:t>
      </w:r>
      <w:bookmarkEnd w:id="221"/>
      <w:bookmarkEnd w:id="222"/>
      <w:bookmarkEnd w:id="223"/>
      <w:bookmarkEnd w:id="224"/>
    </w:p>
    <w:p w:rsidR="002227B2" w:rsidRDefault="00982E20" w:rsidP="00A514BB">
      <w:pPr>
        <w:ind w:firstLine="0"/>
        <w:rPr>
          <w:lang w:val="en-GB"/>
        </w:rPr>
      </w:pPr>
      <w:r>
        <w:rPr>
          <w:noProof/>
        </w:rPr>
        <w:lastRenderedPageBreak/>
        <w:drawing>
          <wp:anchor distT="0" distB="0" distL="114300" distR="114300" simplePos="0" relativeHeight="251972608" behindDoc="1" locked="0" layoutInCell="1" allowOverlap="1" wp14:anchorId="52C9C07F" wp14:editId="20EAB9E1">
            <wp:simplePos x="0" y="0"/>
            <wp:positionH relativeFrom="column">
              <wp:posOffset>-63795</wp:posOffset>
            </wp:positionH>
            <wp:positionV relativeFrom="paragraph">
              <wp:posOffset>79743</wp:posOffset>
            </wp:positionV>
            <wp:extent cx="8006316" cy="4922343"/>
            <wp:effectExtent l="0" t="0" r="0" b="0"/>
            <wp:wrapNone/>
            <wp:docPr id="297" name="Picture 297" descr="\\svbcpbsfp01\sablefish\Lacko\Paper_2012\Paper_FinChannel_2003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vbcpbsfp01\sablefish\Lacko\Paper_2012\Paper_FinChannel_2003_2012.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598" t="17282" r="5694" b="10486"/>
                    <a:stretch/>
                  </pic:blipFill>
                  <pic:spPr bwMode="auto">
                    <a:xfrm>
                      <a:off x="0" y="0"/>
                      <a:ext cx="8006133" cy="49222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E465A4">
      <w:pPr>
        <w:pStyle w:val="Caption"/>
      </w:pPr>
      <w:bookmarkStart w:id="225" w:name="_Ref353784932"/>
      <w:bookmarkStart w:id="226" w:name="_Toc354993894"/>
      <w:bookmarkStart w:id="227" w:name="_Toc370203091"/>
      <w:bookmarkStart w:id="228" w:name="_Toc370203214"/>
      <w:bookmarkStart w:id="229" w:name="_Toc450637481"/>
      <w:proofErr w:type="gramStart"/>
      <w:r>
        <w:t xml:space="preserve">Figure </w:t>
      </w:r>
      <w:r>
        <w:fldChar w:fldCharType="begin"/>
      </w:r>
      <w:r>
        <w:instrText xml:space="preserve"> SEQ Figure \* ARABIC </w:instrText>
      </w:r>
      <w:r>
        <w:fldChar w:fldCharType="separate"/>
      </w:r>
      <w:r w:rsidR="00E23AA3">
        <w:rPr>
          <w:noProof/>
        </w:rPr>
        <w:t>7</w:t>
      </w:r>
      <w:r>
        <w:fldChar w:fldCharType="end"/>
      </w:r>
      <w:bookmarkEnd w:id="225"/>
      <w:r>
        <w:t>.</w:t>
      </w:r>
      <w:proofErr w:type="gramEnd"/>
      <w:r>
        <w:t xml:space="preserve">  Location of the traditional survey sets at the </w:t>
      </w:r>
      <w:r>
        <w:rPr>
          <w:rFonts w:cs="Calibri"/>
          <w:szCs w:val="24"/>
        </w:rPr>
        <w:t xml:space="preserve">Finlayson Channel mainland inlet </w:t>
      </w:r>
      <w:r w:rsidR="006449BA">
        <w:t xml:space="preserve">locality </w:t>
      </w:r>
      <w:r>
        <w:t>2003</w:t>
      </w:r>
      <w:r w:rsidR="006449BA" w:rsidRPr="006449BA">
        <w:t xml:space="preserve"> </w:t>
      </w:r>
      <w:r w:rsidR="006449BA">
        <w:t>through 2012</w:t>
      </w:r>
      <w:r>
        <w:t>.</w:t>
      </w:r>
      <w:bookmarkEnd w:id="226"/>
      <w:bookmarkEnd w:id="227"/>
      <w:bookmarkEnd w:id="228"/>
      <w:bookmarkEnd w:id="229"/>
    </w:p>
    <w:p w:rsidR="00826853" w:rsidRDefault="00826853" w:rsidP="00826853">
      <w:pPr>
        <w:rPr>
          <w:lang w:val="en-GB"/>
        </w:rPr>
      </w:pPr>
      <w:r>
        <w:rPr>
          <w:rFonts w:cs="Calibri"/>
          <w:noProof/>
          <w:szCs w:val="24"/>
        </w:rPr>
        <w:lastRenderedPageBreak/>
        <w:drawing>
          <wp:anchor distT="0" distB="0" distL="114300" distR="114300" simplePos="0" relativeHeight="251973632" behindDoc="1" locked="0" layoutInCell="1" allowOverlap="1" wp14:anchorId="67E9BC3C" wp14:editId="0CE73F4A">
            <wp:simplePos x="0" y="0"/>
            <wp:positionH relativeFrom="column">
              <wp:posOffset>0</wp:posOffset>
            </wp:positionH>
            <wp:positionV relativeFrom="paragraph">
              <wp:posOffset>-100803</wp:posOffset>
            </wp:positionV>
            <wp:extent cx="7538484" cy="5311634"/>
            <wp:effectExtent l="0" t="0" r="5715" b="3810"/>
            <wp:wrapNone/>
            <wp:docPr id="308" name="Picture 308" descr="\\svbcpbsfp01\sablefish\Lacko\Paper_2012\Paper_DeanBurke_2003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vbcpbsfp01\sablefish\Lacko\Paper_2012\Paper_DeanBurke_2003_2012.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8737"/>
                    <a:stretch/>
                  </pic:blipFill>
                  <pic:spPr bwMode="auto">
                    <a:xfrm>
                      <a:off x="0" y="0"/>
                      <a:ext cx="7538484" cy="531163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 w:rsidR="00826853" w:rsidRDefault="00826853" w:rsidP="00826853"/>
    <w:p w:rsidR="00826853" w:rsidRDefault="00826853" w:rsidP="00826853"/>
    <w:p w:rsidR="00826853" w:rsidRDefault="00826853" w:rsidP="00826853"/>
    <w:p w:rsidR="00826853" w:rsidRDefault="00826853" w:rsidP="00826853"/>
    <w:p w:rsidR="00826853" w:rsidRPr="00826853" w:rsidRDefault="00826853" w:rsidP="00826853">
      <w:pPr>
        <w:pStyle w:val="Caption"/>
        <w:sectPr w:rsidR="00826853" w:rsidRPr="00826853" w:rsidSect="001B4FC1">
          <w:pgSz w:w="15840" w:h="12240" w:orient="landscape"/>
          <w:pgMar w:top="1800" w:right="1440" w:bottom="1800" w:left="1440" w:header="706" w:footer="706" w:gutter="0"/>
          <w:cols w:space="708"/>
          <w:docGrid w:linePitch="360"/>
        </w:sectPr>
      </w:pPr>
      <w:bookmarkStart w:id="230" w:name="_Ref353787543"/>
      <w:bookmarkStart w:id="231" w:name="_Toc354993895"/>
      <w:bookmarkStart w:id="232" w:name="_Toc370203092"/>
      <w:bookmarkStart w:id="233" w:name="_Toc370203215"/>
      <w:bookmarkStart w:id="234" w:name="_Toc450637482"/>
      <w:proofErr w:type="gramStart"/>
      <w:r>
        <w:t xml:space="preserve">Figure </w:t>
      </w:r>
      <w:r>
        <w:fldChar w:fldCharType="begin"/>
      </w:r>
      <w:r>
        <w:instrText xml:space="preserve"> SEQ Figure \* ARABIC </w:instrText>
      </w:r>
      <w:r>
        <w:fldChar w:fldCharType="separate"/>
      </w:r>
      <w:r w:rsidR="00E23AA3">
        <w:rPr>
          <w:noProof/>
        </w:rPr>
        <w:t>8</w:t>
      </w:r>
      <w:r>
        <w:fldChar w:fldCharType="end"/>
      </w:r>
      <w:bookmarkEnd w:id="230"/>
      <w:r>
        <w:t>.</w:t>
      </w:r>
      <w:proofErr w:type="gramEnd"/>
      <w:r>
        <w:t xml:space="preserve">  Location of the traditional survey sets at the </w:t>
      </w:r>
      <w:r>
        <w:rPr>
          <w:rFonts w:cs="Calibri"/>
          <w:szCs w:val="24"/>
        </w:rPr>
        <w:t xml:space="preserve">Dean/Burke Channel mainland inlet </w:t>
      </w:r>
      <w:r>
        <w:t xml:space="preserve">locality </w:t>
      </w:r>
      <w:r w:rsidR="00CA03B2">
        <w:t>2003</w:t>
      </w:r>
      <w:r w:rsidR="00CA03B2" w:rsidRPr="006449BA">
        <w:t xml:space="preserve"> </w:t>
      </w:r>
      <w:r w:rsidR="00CA03B2">
        <w:t>through 2012.</w:t>
      </w:r>
      <w:bookmarkEnd w:id="231"/>
      <w:bookmarkEnd w:id="232"/>
      <w:bookmarkEnd w:id="233"/>
      <w:bookmarkEnd w:id="234"/>
    </w:p>
    <w:p w:rsidR="00C232D1" w:rsidRDefault="00961D8D" w:rsidP="00C232D1">
      <w:pPr>
        <w:rPr>
          <w:lang w:val="en-GB"/>
        </w:rPr>
      </w:pPr>
      <w:r w:rsidRPr="00961D8D">
        <w:rPr>
          <w:noProof/>
        </w:rPr>
        <w:lastRenderedPageBreak/>
        <w:drawing>
          <wp:anchor distT="0" distB="0" distL="114300" distR="114300" simplePos="0" relativeHeight="251965440" behindDoc="1" locked="0" layoutInCell="1" allowOverlap="1" wp14:anchorId="1E73A62B" wp14:editId="55BA8082">
            <wp:simplePos x="0" y="0"/>
            <wp:positionH relativeFrom="column">
              <wp:posOffset>152400</wp:posOffset>
            </wp:positionH>
            <wp:positionV relativeFrom="paragraph">
              <wp:posOffset>-44565</wp:posOffset>
            </wp:positionV>
            <wp:extent cx="4316730" cy="5634990"/>
            <wp:effectExtent l="0" t="0" r="7620" b="3810"/>
            <wp:wrapNone/>
            <wp:docPr id="121" name="Picture 121" descr="\\Pac03420\d$\sablefish surveys\2011survey\GIS\images\ge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c03420\d$\sablefish surveys\2011survey\GIS\images\gear1.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40797"/>
                    <a:stretch/>
                  </pic:blipFill>
                  <pic:spPr bwMode="auto">
                    <a:xfrm>
                      <a:off x="0" y="0"/>
                      <a:ext cx="4316730" cy="5634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32D1" w:rsidRDefault="00961D8D" w:rsidP="00C232D1">
      <w:pPr>
        <w:rPr>
          <w:lang w:val="en-GB"/>
        </w:rPr>
      </w:pPr>
      <w:r w:rsidRPr="00961D8D">
        <w:rPr>
          <w:noProof/>
        </w:rPr>
        <mc:AlternateContent>
          <mc:Choice Requires="wpg">
            <w:drawing>
              <wp:anchor distT="0" distB="0" distL="114300" distR="114300" simplePos="0" relativeHeight="251966464" behindDoc="0" locked="0" layoutInCell="1" allowOverlap="1" wp14:anchorId="6EE0E09A" wp14:editId="44156AEE">
                <wp:simplePos x="0" y="0"/>
                <wp:positionH relativeFrom="column">
                  <wp:posOffset>4572000</wp:posOffset>
                </wp:positionH>
                <wp:positionV relativeFrom="paragraph">
                  <wp:posOffset>74295</wp:posOffset>
                </wp:positionV>
                <wp:extent cx="4029772" cy="4549816"/>
                <wp:effectExtent l="0" t="0" r="8890" b="3175"/>
                <wp:wrapNone/>
                <wp:docPr id="1" name="Group 1"/>
                <wp:cNvGraphicFramePr/>
                <a:graphic xmlns:a="http://schemas.openxmlformats.org/drawingml/2006/main">
                  <a:graphicData uri="http://schemas.microsoft.com/office/word/2010/wordprocessingGroup">
                    <wpg:wgp>
                      <wpg:cNvGrpSpPr/>
                      <wpg:grpSpPr>
                        <a:xfrm>
                          <a:off x="0" y="0"/>
                          <a:ext cx="4029772" cy="4549816"/>
                          <a:chOff x="0" y="0"/>
                          <a:chExt cx="4030160" cy="4550233"/>
                        </a:xfrm>
                      </wpg:grpSpPr>
                      <pic:pic xmlns:pic="http://schemas.openxmlformats.org/drawingml/2006/picture">
                        <pic:nvPicPr>
                          <pic:cNvPr id="8" name="Picture 8" descr="C:\Documents and Settings\lackol\My Documents\My Pictures\Image2.pn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350875" y="0"/>
                            <a:ext cx="3381153" cy="4178596"/>
                          </a:xfrm>
                          <a:prstGeom prst="rect">
                            <a:avLst/>
                          </a:prstGeom>
                          <a:noFill/>
                          <a:ln>
                            <a:noFill/>
                          </a:ln>
                        </pic:spPr>
                      </pic:pic>
                      <wps:wsp>
                        <wps:cNvPr id="12" name="Text Box 2"/>
                        <wps:cNvSpPr txBox="1">
                          <a:spLocks noChangeArrowheads="1"/>
                        </wps:cNvSpPr>
                        <wps:spPr bwMode="auto">
                          <a:xfrm>
                            <a:off x="3295776" y="1190738"/>
                            <a:ext cx="648396" cy="276249"/>
                          </a:xfrm>
                          <a:prstGeom prst="rect">
                            <a:avLst/>
                          </a:prstGeom>
                          <a:solidFill>
                            <a:srgbClr val="FFFFFF"/>
                          </a:solidFill>
                          <a:ln w="9525">
                            <a:noFill/>
                            <a:miter lim="800000"/>
                            <a:headEnd/>
                            <a:tailEnd/>
                          </a:ln>
                        </wps:spPr>
                        <wps:txbx>
                          <w:txbxContent>
                            <w:p w:rsidR="007F0709" w:rsidRDefault="007F0709" w:rsidP="008C1C40">
                              <w:pPr>
                                <w:ind w:firstLine="0"/>
                              </w:pPr>
                              <w:proofErr w:type="gramStart"/>
                              <w:r>
                                <w:t>bridle</w:t>
                              </w:r>
                              <w:proofErr w:type="gramEnd"/>
                            </w:p>
                          </w:txbxContent>
                        </wps:txbx>
                        <wps:bodyPr rot="0" vert="horz" wrap="square" lIns="91440" tIns="45720" rIns="91440" bIns="45720" anchor="t" anchorCtr="0">
                          <a:spAutoFit/>
                        </wps:bodyPr>
                      </wps:wsp>
                      <wps:wsp>
                        <wps:cNvPr id="25" name="Straight Arrow Connector 25"/>
                        <wps:cNvCnPr/>
                        <wps:spPr>
                          <a:xfrm flipH="1">
                            <a:off x="2870791" y="1339703"/>
                            <a:ext cx="489098" cy="18075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5" name="Straight Arrow Connector 675"/>
                        <wps:cNvCnPr/>
                        <wps:spPr>
                          <a:xfrm flipH="1">
                            <a:off x="2955851" y="2636875"/>
                            <a:ext cx="488950" cy="1803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0" name="Text Box 2"/>
                        <wps:cNvSpPr txBox="1">
                          <a:spLocks noChangeArrowheads="1"/>
                        </wps:cNvSpPr>
                        <wps:spPr bwMode="auto">
                          <a:xfrm>
                            <a:off x="3381129" y="2477160"/>
                            <a:ext cx="649031" cy="276249"/>
                          </a:xfrm>
                          <a:prstGeom prst="rect">
                            <a:avLst/>
                          </a:prstGeom>
                          <a:solidFill>
                            <a:srgbClr val="FFFFFF"/>
                          </a:solidFill>
                          <a:ln w="9525">
                            <a:noFill/>
                            <a:miter lim="800000"/>
                            <a:headEnd/>
                            <a:tailEnd/>
                          </a:ln>
                        </wps:spPr>
                        <wps:txbx>
                          <w:txbxContent>
                            <w:p w:rsidR="007F0709" w:rsidRPr="00A21C6F" w:rsidRDefault="007F0709" w:rsidP="008C1C40">
                              <w:pPr>
                                <w:ind w:firstLine="0"/>
                              </w:pPr>
                              <w:proofErr w:type="gramStart"/>
                              <w:r>
                                <w:t>tunnel</w:t>
                              </w:r>
                              <w:proofErr w:type="gramEnd"/>
                            </w:p>
                          </w:txbxContent>
                        </wps:txbx>
                        <wps:bodyPr rot="0" vert="horz" wrap="square" lIns="91440" tIns="45720" rIns="91440" bIns="45720" anchor="t" anchorCtr="0">
                          <a:spAutoFit/>
                        </wps:bodyPr>
                      </wps:wsp>
                      <wps:wsp>
                        <wps:cNvPr id="682" name="Straight Arrow Connector 682"/>
                        <wps:cNvCnPr/>
                        <wps:spPr>
                          <a:xfrm flipH="1" flipV="1">
                            <a:off x="2615609" y="4125433"/>
                            <a:ext cx="63500" cy="2025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3" name="Text Box 2"/>
                        <wps:cNvSpPr txBox="1">
                          <a:spLocks noChangeArrowheads="1"/>
                        </wps:cNvSpPr>
                        <wps:spPr bwMode="auto">
                          <a:xfrm>
                            <a:off x="0" y="2530271"/>
                            <a:ext cx="649031" cy="451525"/>
                          </a:xfrm>
                          <a:prstGeom prst="rect">
                            <a:avLst/>
                          </a:prstGeom>
                          <a:solidFill>
                            <a:srgbClr val="FFFFFF"/>
                          </a:solidFill>
                          <a:ln w="9525">
                            <a:noFill/>
                            <a:miter lim="800000"/>
                            <a:headEnd/>
                            <a:tailEnd/>
                          </a:ln>
                        </wps:spPr>
                        <wps:txbx>
                          <w:txbxContent>
                            <w:p w:rsidR="007F0709" w:rsidRDefault="007F0709" w:rsidP="008C1C40">
                              <w:pPr>
                                <w:ind w:firstLine="0"/>
                              </w:pPr>
                              <w:proofErr w:type="gramStart"/>
                              <w:r>
                                <w:t>escape</w:t>
                              </w:r>
                              <w:proofErr w:type="gramEnd"/>
                            </w:p>
                            <w:p w:rsidR="007F0709" w:rsidRPr="00A21C6F" w:rsidRDefault="007F0709" w:rsidP="008C1C40">
                              <w:pPr>
                                <w:ind w:firstLine="0"/>
                              </w:pPr>
                              <w:proofErr w:type="gramStart"/>
                              <w:r>
                                <w:t>ring</w:t>
                              </w:r>
                              <w:proofErr w:type="gramEnd"/>
                            </w:p>
                          </w:txbxContent>
                        </wps:txbx>
                        <wps:bodyPr rot="0" vert="horz" wrap="square" lIns="91440" tIns="45720" rIns="91440" bIns="45720" anchor="t" anchorCtr="0">
                          <a:spAutoFit/>
                        </wps:bodyPr>
                      </wps:wsp>
                      <wps:wsp>
                        <wps:cNvPr id="691" name="Straight Arrow Connector 691"/>
                        <wps:cNvCnPr/>
                        <wps:spPr>
                          <a:xfrm>
                            <a:off x="520996" y="2679405"/>
                            <a:ext cx="32956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3" name="Text Box 2"/>
                        <wps:cNvSpPr txBox="1">
                          <a:spLocks noChangeArrowheads="1"/>
                        </wps:cNvSpPr>
                        <wps:spPr bwMode="auto">
                          <a:xfrm>
                            <a:off x="247235" y="2062324"/>
                            <a:ext cx="754903" cy="451525"/>
                          </a:xfrm>
                          <a:prstGeom prst="rect">
                            <a:avLst/>
                          </a:prstGeom>
                          <a:noFill/>
                          <a:ln w="9525">
                            <a:noFill/>
                            <a:miter lim="800000"/>
                            <a:headEnd/>
                            <a:tailEnd/>
                          </a:ln>
                        </wps:spPr>
                        <wps:txbx>
                          <w:txbxContent>
                            <w:p w:rsidR="007F0709" w:rsidRDefault="007F0709" w:rsidP="008C1C40">
                              <w:pPr>
                                <w:ind w:firstLine="0"/>
                              </w:pPr>
                              <w:proofErr w:type="gramStart"/>
                              <w:r>
                                <w:t>escape</w:t>
                              </w:r>
                              <w:proofErr w:type="gramEnd"/>
                            </w:p>
                            <w:p w:rsidR="007F0709" w:rsidRPr="00A21C6F" w:rsidRDefault="007F0709" w:rsidP="008C1C40">
                              <w:pPr>
                                <w:ind w:firstLine="0"/>
                              </w:pPr>
                              <w:proofErr w:type="gramStart"/>
                              <w:r>
                                <w:t>tunnel</w:t>
                              </w:r>
                              <w:proofErr w:type="gramEnd"/>
                            </w:p>
                          </w:txbxContent>
                        </wps:txbx>
                        <wps:bodyPr rot="0" vert="horz" wrap="square" lIns="91440" tIns="45720" rIns="91440" bIns="45720" anchor="t" anchorCtr="0">
                          <a:spAutoFit/>
                        </wps:bodyPr>
                      </wps:wsp>
                      <wps:wsp>
                        <wps:cNvPr id="699" name="Straight Arrow Connector 699"/>
                        <wps:cNvCnPr/>
                        <wps:spPr>
                          <a:xfrm>
                            <a:off x="914400" y="2360428"/>
                            <a:ext cx="297180" cy="13822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01" name="Text Box 2"/>
                        <wps:cNvSpPr txBox="1">
                          <a:spLocks noChangeArrowheads="1"/>
                        </wps:cNvSpPr>
                        <wps:spPr bwMode="auto">
                          <a:xfrm>
                            <a:off x="2562389" y="4273984"/>
                            <a:ext cx="882734" cy="276249"/>
                          </a:xfrm>
                          <a:prstGeom prst="rect">
                            <a:avLst/>
                          </a:prstGeom>
                          <a:noFill/>
                          <a:ln w="9525">
                            <a:noFill/>
                            <a:miter lim="800000"/>
                            <a:headEnd/>
                            <a:tailEnd/>
                          </a:ln>
                        </wps:spPr>
                        <wps:txbx>
                          <w:txbxContent>
                            <w:p w:rsidR="007F0709" w:rsidRPr="00A21C6F" w:rsidRDefault="007F0709" w:rsidP="008C1C40">
                              <w:pPr>
                                <w:ind w:firstLine="0"/>
                              </w:pPr>
                              <w:proofErr w:type="gramStart"/>
                              <w:r>
                                <w:t>framework</w:t>
                              </w:r>
                              <w:proofErr w:type="gramEnd"/>
                            </w:p>
                          </w:txbxContent>
                        </wps:txbx>
                        <wps:bodyPr rot="0" vert="horz" wrap="square" lIns="91440" tIns="45720" rIns="91440" bIns="45720" anchor="t" anchorCtr="0">
                          <a:spAutoFit/>
                        </wps:bodyPr>
                      </wps:wsp>
                    </wpg:wgp>
                  </a:graphicData>
                </a:graphic>
              </wp:anchor>
            </w:drawing>
          </mc:Choice>
          <mc:Fallback>
            <w:pict>
              <v:group id="Group 1" o:spid="_x0000_s1026" style="position:absolute;left:0;text-align:left;margin-left:5in;margin-top:5.85pt;width:317.3pt;height:358.25pt;z-index:251966464" coordsize="40301,45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3508;width:33812;height:417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jWVLEAAAA2gAAAA8AAABkcnMvZG93bnJldi54bWxEj09rAjEUxO8Fv0N4Qi+i2bZUZTVKUaS1&#10;l/r//Ng8N4ublyVJdfvtm4LQ4zDzm2Gm89bW4ko+VI4VPA0yEMSF0xWXCg77VX8MIkRkjbVjUvBD&#10;AeazzsMUc+1uvKXrLpYilXDIUYGJscmlDIUhi2HgGuLknZ23GJP0pdQeb6nc1vI5y4bSYsVpwWBD&#10;C0PFZfdtFYxft6OvdW+09p/n1WlZH9835vSi1GO3fZuAiNTG//Cd/tCJg78r6QbI2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ujWVLEAAAA2gAAAA8AAAAAAAAAAAAAAAAA&#10;nwIAAGRycy9kb3ducmV2LnhtbFBLBQYAAAAABAAEAPcAAACQAwAAAAA=&#10;">
                  <v:imagedata r:id="rId53" o:title="Image2"/>
                  <v:path arrowok="t"/>
                </v:shape>
                <v:shapetype id="_x0000_t202" coordsize="21600,21600" o:spt="202" path="m,l,21600r21600,l21600,xe">
                  <v:stroke joinstyle="miter"/>
                  <v:path gradientshapeok="t" o:connecttype="rect"/>
                </v:shapetype>
                <v:shape id="_x0000_s1028" type="#_x0000_t202" style="position:absolute;left:32957;top:11907;width:6484;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bcOsQA&#10;AADbAAAADwAAAGRycy9kb3ducmV2LnhtbESPQWvDMAyF74P+B6PCbovTwkJJ44QxGIzRw9L20KOI&#10;tThLLGex22b/vi4MdpN4T+97KqrZDuJCk+8cK1glKQjixumOWwXHw9vTBoQPyBoHx6TglzxU5eKh&#10;wFy7K9d02YdWxBD2OSowIYy5lL4xZNEnbiSO2pebLIa4Tq3UE15juB3kOk0zabHjSDA40quhpt+f&#10;bYTsfHOu3c/3atfLk+kzfP40H0o9LueXLYhAc/g3/12/61h/Dfdf4gCy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G3DrEAAAA2wAAAA8AAAAAAAAAAAAAAAAAmAIAAGRycy9k&#10;b3ducmV2LnhtbFBLBQYAAAAABAAEAPUAAACJAwAAAAA=&#10;" stroked="f">
                  <v:textbox style="mso-fit-shape-to-text:t">
                    <w:txbxContent>
                      <w:p w:rsidR="007F0709" w:rsidRDefault="007F0709" w:rsidP="008C1C40">
                        <w:pPr>
                          <w:ind w:firstLine="0"/>
                        </w:pPr>
                        <w:proofErr w:type="gramStart"/>
                        <w:r>
                          <w:t>bridle</w:t>
                        </w:r>
                        <w:proofErr w:type="gramEnd"/>
                      </w:p>
                    </w:txbxContent>
                  </v:textbox>
                </v:shape>
                <v:shapetype id="_x0000_t32" coordsize="21600,21600" o:spt="32" o:oned="t" path="m,l21600,21600e" filled="f">
                  <v:path arrowok="t" fillok="f" o:connecttype="none"/>
                  <o:lock v:ext="edit" shapetype="t"/>
                </v:shapetype>
                <v:shape id="Straight Arrow Connector 25" o:spid="_x0000_s1029" type="#_x0000_t32" style="position:absolute;left:28707;top:13397;width:4891;height:18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0c/cQAAADbAAAADwAAAGRycy9kb3ducmV2LnhtbESPX2vCMBTF3wd+h3AF32aq6JBqFFEG&#10;G8JGVRDfrs21LTY3JYm2+/bLYODj4fz5cRarztTiQc5XlhWMhgkI4tzqigsFx8P76wyED8gaa8uk&#10;4Ic8rJa9lwWm2rac0WMfChFH2KeooAyhSaX0eUkG/dA2xNG7WmcwROkKqR22cdzUcpwkb9JgxZFQ&#10;YkObkvLb/m4iZDvJprvT7jKhbP3dXj7PX8GdlRr0u/UcRKAuPMP/7Q+tYDyFvy/xB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fRz9xAAAANsAAAAPAAAAAAAAAAAA&#10;AAAAAKECAABkcnMvZG93bnJldi54bWxQSwUGAAAAAAQABAD5AAAAkgMAAAAA&#10;" strokecolor="#4579b8 [3044]">
                  <v:stroke endarrow="open"/>
                </v:shape>
                <v:shape id="Straight Arrow Connector 675" o:spid="_x0000_s1030" type="#_x0000_t32" style="position:absolute;left:29558;top:26368;width:4890;height:18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j5f8UAAADcAAAADwAAAGRycy9kb3ducmV2LnhtbESPXWvCMBSG7wf7D+EMdjdTh19Uo8jG&#10;YCIoVUG8OzbHtqw5KUlm679fBoKXL+/HwztbdKYWV3K+sqyg30tAEOdWV1woOOy/3iYgfEDWWFsm&#10;BTfysJg/P80w1bbljK67UIg4wj5FBWUITSqlz0sy6Hu2IY7exTqDIUpXSO2wjeOmlu9JMpIGK46E&#10;Ehv6KCn/2f2aCPkcZMP1cX0eULbctufVaRPcSanXl245BRGoC4/wvf2tFYzGQ/g/E4+A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Kj5f8UAAADcAAAADwAAAAAAAAAA&#10;AAAAAAChAgAAZHJzL2Rvd25yZXYueG1sUEsFBgAAAAAEAAQA+QAAAJMDAAAAAA==&#10;" strokecolor="#4579b8 [3044]">
                  <v:stroke endarrow="open"/>
                </v:shape>
                <v:shape id="_x0000_s1031" type="#_x0000_t202" style="position:absolute;left:33811;top:24771;width:6490;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OZcsEA&#10;AADcAAAADwAAAGRycy9kb3ducmV2LnhtbERPTWvCQBC9F/wPywje6saCQVJXKUKhFA9qPXgcstNs&#10;muxszK4a/71zEHp8vO/levCtulIf68AGZtMMFHEZbM2VgePP5+sCVEzIFtvAZOBOEdar0csSCxtu&#10;vKfrIVVKQjgWaMCl1BVax9KRxzgNHbFwv6H3mAT2lbY93iTct/oty3LtsWZpcNjRxlHZHC5eSrax&#10;vOzD+W+2bfTJNTnOd+7bmMl4+HgHlWhI/+Kn+8sayBcyX87IEdC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mXLBAAAA3AAAAA8AAAAAAAAAAAAAAAAAmAIAAGRycy9kb3du&#10;cmV2LnhtbFBLBQYAAAAABAAEAPUAAACGAwAAAAA=&#10;" stroked="f">
                  <v:textbox style="mso-fit-shape-to-text:t">
                    <w:txbxContent>
                      <w:p w:rsidR="007F0709" w:rsidRPr="00A21C6F" w:rsidRDefault="007F0709" w:rsidP="008C1C40">
                        <w:pPr>
                          <w:ind w:firstLine="0"/>
                        </w:pPr>
                        <w:proofErr w:type="gramStart"/>
                        <w:r>
                          <w:t>tunnel</w:t>
                        </w:r>
                        <w:proofErr w:type="gramEnd"/>
                      </w:p>
                    </w:txbxContent>
                  </v:textbox>
                </v:shape>
                <v:shape id="Straight Arrow Connector 682" o:spid="_x0000_s1032" type="#_x0000_t32" style="position:absolute;left:26156;top:41254;width:635;height:202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SDjcQAAADcAAAADwAAAGRycy9kb3ducmV2LnhtbESPQWsCMRSE7wX/Q3iCt5pVqcrWKCIU&#10;6qFI1bbXR/LcXdy8LJunbv99IxQ8DjPzDbNYdb5WV2pjFdjAaJiBIrbBVVwYOB7enuegoiA7rAOT&#10;gV+KsFr2nhaYu3DjT7rupVAJwjFHA6VIk2sdbUke4zA0xMk7hdajJNkW2rV4S3Bf63GWTbXHitNC&#10;iQ1tSrLn/cUbuITTx/rLzSbfox/Z2kq2O7Ivxgz63foVlFAnj/B/+90ZmM7HcD+TjoB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hIONxAAAANwAAAAPAAAAAAAAAAAA&#10;AAAAAKECAABkcnMvZG93bnJldi54bWxQSwUGAAAAAAQABAD5AAAAkgMAAAAA&#10;" strokecolor="#4579b8 [3044]">
                  <v:stroke endarrow="open"/>
                </v:shape>
                <v:shape id="_x0000_s1033" type="#_x0000_t202" style="position:absolute;top:25302;width:6490;height:4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EHBcQA&#10;AADcAAAADwAAAGRycy9kb3ducmV2LnhtbESPS2vCQBSF90L/w3AL3elEi0FSRykFQUoW1XbR5SVz&#10;zcRk7sTM5NF/3xEKXR7O4+Ns95NtxECdrxwrWC4SEMSF0xWXCr4+D/MNCB+QNTaOScEPedjvHmZb&#10;zLQb+UTDOZQijrDPUIEJoc2k9IUhi37hWuLoXVxnMUTZlVJ3OMZx28hVkqTSYsWRYLClN0NFfe5t&#10;hOS+6E/udl3mtfw2dYrrD/Ou1NPj9PoCItAU/sN/7aNWkG6e4X4mHgG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BBwXEAAAA3AAAAA8AAAAAAAAAAAAAAAAAmAIAAGRycy9k&#10;b3ducmV2LnhtbFBLBQYAAAAABAAEAPUAAACJAwAAAAA=&#10;" stroked="f">
                  <v:textbox style="mso-fit-shape-to-text:t">
                    <w:txbxContent>
                      <w:p w:rsidR="007F0709" w:rsidRDefault="007F0709" w:rsidP="008C1C40">
                        <w:pPr>
                          <w:ind w:firstLine="0"/>
                        </w:pPr>
                        <w:proofErr w:type="gramStart"/>
                        <w:r>
                          <w:t>escape</w:t>
                        </w:r>
                        <w:proofErr w:type="gramEnd"/>
                      </w:p>
                      <w:p w:rsidR="007F0709" w:rsidRPr="00A21C6F" w:rsidRDefault="007F0709" w:rsidP="008C1C40">
                        <w:pPr>
                          <w:ind w:firstLine="0"/>
                        </w:pPr>
                        <w:proofErr w:type="gramStart"/>
                        <w:r>
                          <w:t>ring</w:t>
                        </w:r>
                        <w:proofErr w:type="gramEnd"/>
                      </w:p>
                    </w:txbxContent>
                  </v:textbox>
                </v:shape>
                <v:shape id="Straight Arrow Connector 691" o:spid="_x0000_s1034" type="#_x0000_t32" style="position:absolute;left:5209;top:26794;width:32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bCY8MAAADcAAAADwAAAGRycy9kb3ducmV2LnhtbESPQYvCMBSE78L+h/AWvGnqSqVWo4hQ&#10;1quuwu7t2TzbYvNSmlTrvzeCsMdhZr5hluve1OJGrassK5iMIxDEudUVFwqOP9koAeE8ssbaMil4&#10;kIP16mOwxFTbO+/pdvCFCBB2KSoovW9SKV1ekkE3tg1x8C62NeiDbAupW7wHuKnlVxTNpMGKw0KJ&#10;DW1Lyq+HziiYXs79d+I3Msl+7bbr4jg+ZX9KDT/7zQKEp97/h9/tnVYwm0/gdSYcAb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WwmPDAAAA3AAAAA8AAAAAAAAAAAAA&#10;AAAAoQIAAGRycy9kb3ducmV2LnhtbFBLBQYAAAAABAAEAPkAAACRAwAAAAA=&#10;" strokecolor="#4579b8 [3044]">
                  <v:stroke endarrow="open"/>
                </v:shape>
                <v:shape id="_x0000_s1035" type="#_x0000_t202" style="position:absolute;left:2472;top:20623;width:7549;height:4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0bMMA&#10;AADcAAAADwAAAGRycy9kb3ducmV2LnhtbESPQWvCQBSE70L/w/IK3nRjpdKmriJVwYMXbXp/ZF+z&#10;odm3Iftq4r93C4LHYWa+YZbrwTfqQl2sAxuYTTNQxGWwNVcGiq/95A1UFGSLTWAycKUI69XTaIm5&#10;DT2f6HKWSiUIxxwNOJE21zqWjjzGaWiJk/cTOo+SZFdp22Gf4L7RL1m20B5rTgsOW/p0VP6e/7wB&#10;EbuZXYudj4fv4bjtXVa+YmHM+HnYfIASGuQRvrcP1sDifQ7/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0bMMAAADcAAAADwAAAAAAAAAAAAAAAACYAgAAZHJzL2Rv&#10;d25yZXYueG1sUEsFBgAAAAAEAAQA9QAAAIgDAAAAAA==&#10;" filled="f" stroked="f">
                  <v:textbox style="mso-fit-shape-to-text:t">
                    <w:txbxContent>
                      <w:p w:rsidR="007F0709" w:rsidRDefault="007F0709" w:rsidP="008C1C40">
                        <w:pPr>
                          <w:ind w:firstLine="0"/>
                        </w:pPr>
                        <w:proofErr w:type="gramStart"/>
                        <w:r>
                          <w:t>escape</w:t>
                        </w:r>
                        <w:proofErr w:type="gramEnd"/>
                      </w:p>
                      <w:p w:rsidR="007F0709" w:rsidRPr="00A21C6F" w:rsidRDefault="007F0709" w:rsidP="008C1C40">
                        <w:pPr>
                          <w:ind w:firstLine="0"/>
                        </w:pPr>
                        <w:proofErr w:type="gramStart"/>
                        <w:r>
                          <w:t>tunnel</w:t>
                        </w:r>
                        <w:proofErr w:type="gramEnd"/>
                      </w:p>
                    </w:txbxContent>
                  </v:textbox>
                </v:shape>
                <v:shape id="Straight Arrow Connector 699" o:spid="_x0000_s1036" type="#_x0000_t32" style="position:absolute;left:9144;top:23604;width:2971;height:1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DOZcMAAADcAAAADwAAAGRycy9kb3ducmV2LnhtbESPQYvCMBSE78L+h/AWvGnqSqVWo4hQ&#10;1quuwu7t2TzbYvNSmlTrvzeCsMdhZr5hluve1OJGrassK5iMIxDEudUVFwqOP9koAeE8ssbaMil4&#10;kIP16mOwxFTbO+/pdvCFCBB2KSoovW9SKV1ekkE3tg1x8C62NeiDbAupW7wHuKnlVxTNpMGKw0KJ&#10;DW1Lyq+HziiYXs79d+I3Msl+7bbr4jg+ZX9KDT/7zQKEp97/h9/tnVYwm8/hdSYcAb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gzmXDAAAA3AAAAA8AAAAAAAAAAAAA&#10;AAAAoQIAAGRycy9kb3ducmV2LnhtbFBLBQYAAAAABAAEAPkAAACRAwAAAAA=&#10;" strokecolor="#4579b8 [3044]">
                  <v:stroke endarrow="open"/>
                </v:shape>
                <v:shape id="_x0000_s1037" type="#_x0000_t202" style="position:absolute;left:25623;top:42739;width:8828;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PVmsMA&#10;AADcAAAADwAAAGRycy9kb3ducmV2LnhtbESPzWrDMBCE74W8g9hAb43kQJviRgmhP5BDL0nd+2Jt&#10;LBNrZaxN7Lx9VSj0OMzMN8x6O4VOXWlIbWQLxcKAIq6ja7mxUH19PDyDSoLssItMFm6UYLuZ3a2x&#10;dHHkA12P0qgM4VSiBS/Sl1qn2lPAtIg9cfZOcQgoWQ6NdgOOGR46vTTmSQdsOS947OnVU30+XoIF&#10;EbcrbtV7SPvv6fNt9KZ+xMra+/m0ewElNMl/+K+9dxZWp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PVmsMAAADcAAAADwAAAAAAAAAAAAAAAACYAgAAZHJzL2Rv&#10;d25yZXYueG1sUEsFBgAAAAAEAAQA9QAAAIgDAAAAAA==&#10;" filled="f" stroked="f">
                  <v:textbox style="mso-fit-shape-to-text:t">
                    <w:txbxContent>
                      <w:p w:rsidR="007F0709" w:rsidRPr="00A21C6F" w:rsidRDefault="007F0709" w:rsidP="008C1C40">
                        <w:pPr>
                          <w:ind w:firstLine="0"/>
                        </w:pPr>
                        <w:proofErr w:type="gramStart"/>
                        <w:r>
                          <w:t>framework</w:t>
                        </w:r>
                        <w:proofErr w:type="gramEnd"/>
                      </w:p>
                    </w:txbxContent>
                  </v:textbox>
                </v:shape>
              </v:group>
            </w:pict>
          </mc:Fallback>
        </mc:AlternateContent>
      </w: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8C1C40" w:rsidRDefault="008C1C40" w:rsidP="008C1C40">
      <w:pPr>
        <w:pStyle w:val="Caption"/>
      </w:pPr>
      <w:bookmarkStart w:id="235" w:name="_Ref353451349"/>
      <w:bookmarkStart w:id="236" w:name="_Toc354993896"/>
      <w:bookmarkStart w:id="237" w:name="_Toc370203093"/>
      <w:bookmarkStart w:id="238" w:name="_Toc370203216"/>
      <w:bookmarkStart w:id="239" w:name="_Toc450637483"/>
      <w:proofErr w:type="gramStart"/>
      <w:r>
        <w:t xml:space="preserve">Figure </w:t>
      </w:r>
      <w:r>
        <w:fldChar w:fldCharType="begin"/>
      </w:r>
      <w:r>
        <w:instrText xml:space="preserve"> SEQ Figure \* ARABIC </w:instrText>
      </w:r>
      <w:r>
        <w:fldChar w:fldCharType="separate"/>
      </w:r>
      <w:r w:rsidR="00E23AA3">
        <w:rPr>
          <w:noProof/>
        </w:rPr>
        <w:t>9</w:t>
      </w:r>
      <w:r>
        <w:fldChar w:fldCharType="end"/>
      </w:r>
      <w:bookmarkEnd w:id="235"/>
      <w:r>
        <w:t>.</w:t>
      </w:r>
      <w:proofErr w:type="gramEnd"/>
      <w:r>
        <w:t xml:space="preserve">  Individual components of the survey fishing gear.</w:t>
      </w:r>
      <w:bookmarkEnd w:id="236"/>
      <w:bookmarkEnd w:id="237"/>
      <w:bookmarkEnd w:id="238"/>
      <w:bookmarkEnd w:id="239"/>
    </w:p>
    <w:p w:rsidR="008C1C40" w:rsidRDefault="008C1C40" w:rsidP="00C232D1">
      <w:pPr>
        <w:rPr>
          <w:lang w:val="en-GB"/>
        </w:rPr>
        <w:sectPr w:rsidR="008C1C40" w:rsidSect="007C60E0">
          <w:pgSz w:w="15840" w:h="12240" w:orient="landscape"/>
          <w:pgMar w:top="1797" w:right="1440" w:bottom="1797" w:left="1440" w:header="709" w:footer="709" w:gutter="0"/>
          <w:cols w:space="708"/>
          <w:docGrid w:linePitch="360"/>
        </w:sectPr>
      </w:pPr>
    </w:p>
    <w:p w:rsidR="00DC24F7" w:rsidRDefault="00DC24F7" w:rsidP="00DC24F7"/>
    <w:p w:rsidR="00DC24F7" w:rsidRDefault="00DC24F7" w:rsidP="00DC24F7"/>
    <w:p w:rsidR="00DC24F7" w:rsidRDefault="00752757" w:rsidP="00DC24F7">
      <w:r>
        <w:rPr>
          <w:noProof/>
        </w:rPr>
        <w:drawing>
          <wp:anchor distT="0" distB="0" distL="114300" distR="114300" simplePos="0" relativeHeight="252068864" behindDoc="1" locked="0" layoutInCell="1" allowOverlap="1" wp14:anchorId="04B41763" wp14:editId="0BF1EC29">
            <wp:simplePos x="0" y="0"/>
            <wp:positionH relativeFrom="column">
              <wp:posOffset>-109855</wp:posOffset>
            </wp:positionH>
            <wp:positionV relativeFrom="paragraph">
              <wp:posOffset>15875</wp:posOffset>
            </wp:positionV>
            <wp:extent cx="5486400" cy="6519545"/>
            <wp:effectExtent l="0" t="0" r="0" b="0"/>
            <wp:wrapNone/>
            <wp:docPr id="30" name="Picture 30" descr="C:\Data\paper2006-07\2012\StRSdepth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ata\paper2006-07\2012\StRSdepth201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6519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9A37BB" w:rsidRDefault="00DC24F7" w:rsidP="00752757">
      <w:pPr>
        <w:pStyle w:val="Caption"/>
        <w:sectPr w:rsidR="009A37BB" w:rsidSect="009A37BB">
          <w:pgSz w:w="12240" w:h="15840"/>
          <w:pgMar w:top="1440" w:right="1797" w:bottom="1440" w:left="1797" w:header="709" w:footer="709" w:gutter="0"/>
          <w:cols w:space="708"/>
          <w:docGrid w:linePitch="360"/>
        </w:sectPr>
      </w:pPr>
      <w:bookmarkStart w:id="240" w:name="_Ref352745767"/>
      <w:bookmarkStart w:id="241" w:name="_Toc354993897"/>
      <w:bookmarkStart w:id="242" w:name="_Toc370203094"/>
      <w:bookmarkStart w:id="243" w:name="_Toc370203217"/>
      <w:bookmarkStart w:id="244" w:name="_Toc450637484"/>
      <w:proofErr w:type="gramStart"/>
      <w:r>
        <w:t xml:space="preserve">Figure </w:t>
      </w:r>
      <w:r>
        <w:fldChar w:fldCharType="begin"/>
      </w:r>
      <w:r>
        <w:instrText xml:space="preserve"> SEQ Figure \* ARABIC </w:instrText>
      </w:r>
      <w:r>
        <w:fldChar w:fldCharType="separate"/>
      </w:r>
      <w:r w:rsidR="00E23AA3">
        <w:rPr>
          <w:noProof/>
        </w:rPr>
        <w:t>10</w:t>
      </w:r>
      <w:r>
        <w:fldChar w:fldCharType="end"/>
      </w:r>
      <w:bookmarkEnd w:id="240"/>
      <w:r>
        <w:t>.</w:t>
      </w:r>
      <w:proofErr w:type="gramEnd"/>
      <w:r>
        <w:t xml:space="preserve">  </w:t>
      </w:r>
      <w:bookmarkEnd w:id="241"/>
      <w:r w:rsidR="00752757">
        <w:t>Distribution of catch rates for Type 3 tagging sets summarised by a boxplot for each depth stratum by year (2003-2012).  Each panel shows catch rates grouped by depth strata from shallow to deep (RD</w:t>
      </w:r>
      <w:r w:rsidR="00752757" w:rsidRPr="005B4AF1">
        <w:rPr>
          <w:vertAlign w:val="subscript"/>
        </w:rPr>
        <w:t>1</w:t>
      </w:r>
      <w:r w:rsidR="00752757">
        <w:t>-RD</w:t>
      </w:r>
      <w:r w:rsidR="00752757">
        <w:rPr>
          <w:vertAlign w:val="subscript"/>
        </w:rPr>
        <w:t>3</w:t>
      </w:r>
      <w:r w:rsidR="00752757">
        <w:t xml:space="preserve">) for each year the </w:t>
      </w:r>
      <w:proofErr w:type="spellStart"/>
      <w:r w:rsidR="00752757">
        <w:t>StRS</w:t>
      </w:r>
      <w:proofErr w:type="spellEnd"/>
      <w:r w:rsidR="00752757">
        <w:t xml:space="preserve"> survey was conducted.  The filled circles show the mean catch rates for each depth stratum.</w:t>
      </w:r>
      <w:bookmarkEnd w:id="242"/>
      <w:bookmarkEnd w:id="243"/>
      <w:bookmarkEnd w:id="244"/>
    </w:p>
    <w:p w:rsidR="00DA4B96" w:rsidRDefault="00DA4B96" w:rsidP="00DA4B96"/>
    <w:p w:rsidR="00DA4B96" w:rsidRDefault="00DA4B96" w:rsidP="00DA4B96"/>
    <w:p w:rsidR="00DA4B96" w:rsidRDefault="00DA4B96" w:rsidP="00DA4B96"/>
    <w:p w:rsidR="00DA4B96" w:rsidRDefault="00DA4B96" w:rsidP="00DA4B96"/>
    <w:p w:rsidR="00DA4B96" w:rsidRDefault="00752757" w:rsidP="00DA4B96">
      <w:r>
        <w:rPr>
          <w:noProof/>
        </w:rPr>
        <w:drawing>
          <wp:anchor distT="0" distB="0" distL="114300" distR="114300" simplePos="0" relativeHeight="251865088" behindDoc="1" locked="0" layoutInCell="1" allowOverlap="1" wp14:anchorId="5AFDA767" wp14:editId="500BF156">
            <wp:simplePos x="0" y="0"/>
            <wp:positionH relativeFrom="column">
              <wp:posOffset>-274955</wp:posOffset>
            </wp:positionH>
            <wp:positionV relativeFrom="paragraph">
              <wp:posOffset>67310</wp:posOffset>
            </wp:positionV>
            <wp:extent cx="5867400" cy="6082665"/>
            <wp:effectExtent l="0" t="0" r="0" b="0"/>
            <wp:wrapNone/>
            <wp:docPr id="31" name="Picture 31" descr="C:\Data\paper2006-07\2012\StRS_spatial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ata\paper2006-07\2012\StRS_spatial_201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67400" cy="60826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9A37BB" w:rsidRDefault="009A37BB" w:rsidP="00DA4B96"/>
    <w:p w:rsidR="009A37BB" w:rsidRDefault="009A37BB" w:rsidP="00DA4B96"/>
    <w:p w:rsidR="009A37BB" w:rsidRDefault="009A37BB" w:rsidP="00DA4B96"/>
    <w:p w:rsidR="009A37BB" w:rsidRDefault="009A37BB" w:rsidP="00DA4B96"/>
    <w:p w:rsidR="009A37BB" w:rsidRDefault="009A37BB" w:rsidP="00DA4B96"/>
    <w:p w:rsidR="009A37BB" w:rsidRDefault="009A37BB" w:rsidP="00DA4B96"/>
    <w:p w:rsidR="009A37BB" w:rsidRDefault="009A37BB" w:rsidP="00DA4B96"/>
    <w:p w:rsidR="009A37BB" w:rsidRDefault="009A37BB" w:rsidP="00DA4B96"/>
    <w:p w:rsidR="009A37BB" w:rsidRDefault="009A37BB" w:rsidP="00DA4B96"/>
    <w:p w:rsidR="009A37BB" w:rsidRDefault="009A37BB" w:rsidP="00DA4B96"/>
    <w:p w:rsidR="009A37BB" w:rsidRDefault="009A37BB" w:rsidP="00DA4B96"/>
    <w:p w:rsidR="009A37BB" w:rsidRDefault="009A37BB" w:rsidP="00DA4B96"/>
    <w:p w:rsidR="009A37BB" w:rsidRDefault="009A37BB" w:rsidP="00DA4B96"/>
    <w:p w:rsidR="00DA4B96" w:rsidRDefault="0074441E" w:rsidP="0074441E">
      <w:pPr>
        <w:pStyle w:val="Caption"/>
      </w:pPr>
      <w:bookmarkStart w:id="245" w:name="_Ref354339383"/>
      <w:bookmarkStart w:id="246" w:name="_Toc354993898"/>
      <w:bookmarkStart w:id="247" w:name="_Toc370203095"/>
      <w:bookmarkStart w:id="248" w:name="_Toc370203218"/>
      <w:bookmarkStart w:id="249" w:name="_Toc450637485"/>
      <w:proofErr w:type="gramStart"/>
      <w:r>
        <w:t xml:space="preserve">Figure </w:t>
      </w:r>
      <w:r>
        <w:fldChar w:fldCharType="begin"/>
      </w:r>
      <w:r>
        <w:instrText xml:space="preserve"> SEQ Figure \* ARABIC </w:instrText>
      </w:r>
      <w:r>
        <w:fldChar w:fldCharType="separate"/>
      </w:r>
      <w:r w:rsidR="00E23AA3">
        <w:rPr>
          <w:noProof/>
        </w:rPr>
        <w:t>11</w:t>
      </w:r>
      <w:r>
        <w:fldChar w:fldCharType="end"/>
      </w:r>
      <w:bookmarkEnd w:id="245"/>
      <w:r>
        <w:t>.</w:t>
      </w:r>
      <w:proofErr w:type="gramEnd"/>
      <w:r>
        <w:t xml:space="preserve"> </w:t>
      </w:r>
      <w:bookmarkEnd w:id="246"/>
      <w:r>
        <w:t xml:space="preserve"> </w:t>
      </w:r>
      <w:r w:rsidR="00752757">
        <w:t>Distribution of catch rates for Type 3 tagging sets summarized by a boxplot for each spatial stratum by year (2003-2012).  Each panel shows catch rates grouped by spatial strata from south to north (S</w:t>
      </w:r>
      <w:r w:rsidR="00752757" w:rsidRPr="00167458">
        <w:rPr>
          <w:vertAlign w:val="subscript"/>
        </w:rPr>
        <w:t>1</w:t>
      </w:r>
      <w:r w:rsidR="00752757">
        <w:t>- S</w:t>
      </w:r>
      <w:r w:rsidR="00752757" w:rsidRPr="00167458">
        <w:rPr>
          <w:vertAlign w:val="subscript"/>
        </w:rPr>
        <w:t>5</w:t>
      </w:r>
      <w:r w:rsidR="00752757">
        <w:t xml:space="preserve">) for each year the </w:t>
      </w:r>
      <w:proofErr w:type="spellStart"/>
      <w:r w:rsidR="00752757">
        <w:t>StRS</w:t>
      </w:r>
      <w:proofErr w:type="spellEnd"/>
      <w:r w:rsidR="00752757">
        <w:t xml:space="preserve"> survey has taken place.  The filled circles show the mean catch rates in each stratum</w:t>
      </w:r>
      <w:bookmarkEnd w:id="247"/>
      <w:bookmarkEnd w:id="248"/>
      <w:bookmarkEnd w:id="249"/>
    </w:p>
    <w:p w:rsidR="00DA4B96" w:rsidRDefault="00DA4B96" w:rsidP="00DA4B96"/>
    <w:p w:rsidR="00DA4B96" w:rsidRDefault="00DA4B96" w:rsidP="00DA4B96"/>
    <w:p w:rsidR="00DA4B96" w:rsidRDefault="00DA4B96" w:rsidP="00DC24F7">
      <w:pPr>
        <w:sectPr w:rsidR="00DA4B96" w:rsidSect="007C03B2">
          <w:pgSz w:w="12240" w:h="15840"/>
          <w:pgMar w:top="1440" w:right="1800" w:bottom="1440" w:left="1800" w:header="706" w:footer="706" w:gutter="0"/>
          <w:cols w:space="708"/>
          <w:docGrid w:linePitch="360"/>
        </w:sectPr>
      </w:pPr>
    </w:p>
    <w:p w:rsidR="00DC24F7" w:rsidRDefault="00DC24F7" w:rsidP="00DC24F7">
      <w:r>
        <w:rPr>
          <w:noProof/>
        </w:rPr>
        <w:lastRenderedPageBreak/>
        <w:drawing>
          <wp:anchor distT="0" distB="0" distL="114300" distR="114300" simplePos="0" relativeHeight="251871232" behindDoc="0" locked="0" layoutInCell="1" allowOverlap="1" wp14:anchorId="75363EB0" wp14:editId="3D0FECF5">
            <wp:simplePos x="0" y="0"/>
            <wp:positionH relativeFrom="column">
              <wp:posOffset>5326380</wp:posOffset>
            </wp:positionH>
            <wp:positionV relativeFrom="paragraph">
              <wp:posOffset>-219075</wp:posOffset>
            </wp:positionV>
            <wp:extent cx="2914015" cy="2700655"/>
            <wp:effectExtent l="0" t="0" r="635" b="4445"/>
            <wp:wrapNone/>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14015" cy="27006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70258FC" wp14:editId="201C7731">
            <wp:extent cx="6879266" cy="4742121"/>
            <wp:effectExtent l="0" t="0" r="17145" b="20955"/>
            <wp:docPr id="677" name="Chart 677"/>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DA4B96" w:rsidRDefault="00A06028" w:rsidP="0074441E">
      <w:pPr>
        <w:pStyle w:val="Caption"/>
        <w:sectPr w:rsidR="00DA4B96" w:rsidSect="00DA4B96">
          <w:pgSz w:w="15840" w:h="12240" w:orient="landscape"/>
          <w:pgMar w:top="1797" w:right="1440" w:bottom="1797" w:left="1440" w:header="709" w:footer="709" w:gutter="0"/>
          <w:cols w:space="708"/>
          <w:docGrid w:linePitch="360"/>
        </w:sectPr>
      </w:pPr>
      <w:bookmarkStart w:id="250" w:name="_Ref354339435"/>
      <w:bookmarkStart w:id="251" w:name="_Ref352828094"/>
      <w:bookmarkStart w:id="252" w:name="_Toc354993899"/>
      <w:bookmarkStart w:id="253" w:name="_Toc370203096"/>
      <w:bookmarkStart w:id="254" w:name="_Toc370203219"/>
      <w:bookmarkStart w:id="255" w:name="_Ref352753424"/>
      <w:bookmarkStart w:id="256" w:name="_Toc450637486"/>
      <w:proofErr w:type="gramStart"/>
      <w:r>
        <w:t xml:space="preserve">Figure </w:t>
      </w:r>
      <w:r>
        <w:fldChar w:fldCharType="begin"/>
      </w:r>
      <w:r>
        <w:instrText xml:space="preserve"> SEQ Figure \* ARABIC </w:instrText>
      </w:r>
      <w:r>
        <w:fldChar w:fldCharType="separate"/>
      </w:r>
      <w:r w:rsidR="00E23AA3">
        <w:rPr>
          <w:noProof/>
        </w:rPr>
        <w:t>12</w:t>
      </w:r>
      <w:r>
        <w:fldChar w:fldCharType="end"/>
      </w:r>
      <w:bookmarkEnd w:id="250"/>
      <w:bookmarkEnd w:id="251"/>
      <w:bookmarkEnd w:id="252"/>
      <w:r w:rsidR="0074441E">
        <w:t>.</w:t>
      </w:r>
      <w:proofErr w:type="gramEnd"/>
      <w:r w:rsidR="0074441E">
        <w:t xml:space="preserve">  </w:t>
      </w:r>
      <w:r w:rsidR="00A21062">
        <w:t xml:space="preserve">Graph of mean </w:t>
      </w:r>
      <w:proofErr w:type="gramStart"/>
      <w:r w:rsidR="00A21062">
        <w:t xml:space="preserve">catch </w:t>
      </w:r>
      <w:r w:rsidR="00A21062" w:rsidRPr="001D4ABA">
        <w:t xml:space="preserve"> rates</w:t>
      </w:r>
      <w:proofErr w:type="gramEnd"/>
      <w:r w:rsidR="00A21062">
        <w:t xml:space="preserve"> by year</w:t>
      </w:r>
      <w:r w:rsidR="00A21062" w:rsidRPr="001D4ABA">
        <w:t xml:space="preserve"> for </w:t>
      </w:r>
      <w:proofErr w:type="spellStart"/>
      <w:r w:rsidR="00A21062">
        <w:t>StRS</w:t>
      </w:r>
      <w:proofErr w:type="spellEnd"/>
      <w:r w:rsidR="00A21062">
        <w:t xml:space="preserve"> design Type 3 tagging sets summarised for each spatial stratum</w:t>
      </w:r>
      <w:r w:rsidR="00A21062" w:rsidRPr="00223B3E">
        <w:t xml:space="preserve"> </w:t>
      </w:r>
      <w:r w:rsidR="00A21062">
        <w:t>(S</w:t>
      </w:r>
      <w:r w:rsidR="00A21062" w:rsidRPr="007C1B88">
        <w:rPr>
          <w:vertAlign w:val="subscript"/>
        </w:rPr>
        <w:t>1</w:t>
      </w:r>
      <w:r w:rsidR="00A21062">
        <w:t>-S</w:t>
      </w:r>
      <w:r w:rsidR="00A21062">
        <w:rPr>
          <w:vertAlign w:val="subscript"/>
        </w:rPr>
        <w:t>5</w:t>
      </w:r>
      <w:r w:rsidR="00A21062">
        <w:t>) .  The inset shows the location of the five spatial strata.</w:t>
      </w:r>
      <w:bookmarkEnd w:id="253"/>
      <w:bookmarkEnd w:id="254"/>
      <w:bookmarkEnd w:id="256"/>
    </w:p>
    <w:p w:rsidR="00DA4B96" w:rsidRDefault="002D0D81" w:rsidP="00E162FB">
      <w:pPr>
        <w:rPr>
          <w:lang w:val="en-GB"/>
        </w:rPr>
      </w:pPr>
      <w:r>
        <w:rPr>
          <w:noProof/>
        </w:rPr>
        <w:lastRenderedPageBreak/>
        <w:drawing>
          <wp:anchor distT="0" distB="0" distL="114300" distR="114300" simplePos="0" relativeHeight="252076032" behindDoc="1" locked="0" layoutInCell="1" allowOverlap="1" wp14:anchorId="7F155CC0" wp14:editId="71943CAA">
            <wp:simplePos x="0" y="0"/>
            <wp:positionH relativeFrom="column">
              <wp:posOffset>-238389</wp:posOffset>
            </wp:positionH>
            <wp:positionV relativeFrom="paragraph">
              <wp:posOffset>-82550</wp:posOffset>
            </wp:positionV>
            <wp:extent cx="5849362" cy="7267698"/>
            <wp:effectExtent l="0" t="0" r="0" b="0"/>
            <wp:wrapNone/>
            <wp:docPr id="68" name="Picture 68" descr="D:\DATA\R\Sablefish\BoxplotsDepthStRS\OffInletTagSt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R\Sablefish\BoxplotsDepthStRS\OffInletTagStan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49362" cy="726769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2FB" w:rsidRDefault="00E162FB" w:rsidP="00E162FB">
      <w:pPr>
        <w:rPr>
          <w:lang w:val="en-GB"/>
        </w:rPr>
      </w:pPr>
    </w:p>
    <w:p w:rsidR="00E162FB" w:rsidRPr="00C232D1" w:rsidRDefault="00E162FB" w:rsidP="00E162FB">
      <w:pPr>
        <w:rPr>
          <w:lang w:val="en-GB"/>
        </w:rPr>
      </w:pPr>
    </w:p>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655011" w:rsidRDefault="00E162FB" w:rsidP="0074441E">
      <w:pPr>
        <w:pStyle w:val="Caption"/>
      </w:pPr>
      <w:bookmarkStart w:id="257" w:name="_Ref352745750"/>
      <w:bookmarkStart w:id="258" w:name="_Toc354993900"/>
      <w:bookmarkStart w:id="259" w:name="_Toc370203097"/>
      <w:bookmarkStart w:id="260" w:name="_Toc370203220"/>
      <w:bookmarkStart w:id="261" w:name="_Toc450637487"/>
      <w:proofErr w:type="gramStart"/>
      <w:r>
        <w:t xml:space="preserve">Figure </w:t>
      </w:r>
      <w:r>
        <w:fldChar w:fldCharType="begin"/>
      </w:r>
      <w:r>
        <w:instrText xml:space="preserve"> SEQ Figure \* ARABIC </w:instrText>
      </w:r>
      <w:r>
        <w:fldChar w:fldCharType="separate"/>
      </w:r>
      <w:r w:rsidR="00E23AA3">
        <w:rPr>
          <w:noProof/>
        </w:rPr>
        <w:t>13</w:t>
      </w:r>
      <w:r>
        <w:fldChar w:fldCharType="end"/>
      </w:r>
      <w:bookmarkEnd w:id="257"/>
      <w:r>
        <w:t>.</w:t>
      </w:r>
      <w:proofErr w:type="gramEnd"/>
      <w:r>
        <w:t xml:space="preserve"> </w:t>
      </w:r>
      <w:bookmarkEnd w:id="258"/>
      <w:r w:rsidR="0074441E">
        <w:t xml:space="preserve"> Distribution of catch rates summarised by boxplots for standardized sets conducted at</w:t>
      </w:r>
      <w:r w:rsidR="00ED2596">
        <w:t xml:space="preserve"> mainland Inlet localities</w:t>
      </w:r>
      <w:r w:rsidR="0074441E">
        <w:t>, standardized sets conducted at</w:t>
      </w:r>
      <w:r w:rsidR="00ED2596" w:rsidRPr="00ED2596">
        <w:t xml:space="preserve"> </w:t>
      </w:r>
      <w:r w:rsidR="00ED2596">
        <w:t>Offshore</w:t>
      </w:r>
      <w:bookmarkEnd w:id="261"/>
      <w:r w:rsidR="00ED2596">
        <w:t xml:space="preserve"> </w:t>
      </w:r>
    </w:p>
    <w:p w:rsidR="00E162FB" w:rsidRPr="00E162FB" w:rsidRDefault="00655011" w:rsidP="0074441E">
      <w:pPr>
        <w:pStyle w:val="Caption"/>
        <w:sectPr w:rsidR="00E162FB" w:rsidRPr="00E162FB" w:rsidSect="00A06028">
          <w:pgSz w:w="12240" w:h="15840"/>
          <w:pgMar w:top="1440" w:right="1797" w:bottom="1440" w:left="1797" w:header="709" w:footer="709" w:gutter="0"/>
          <w:cols w:space="708"/>
          <w:docGrid w:linePitch="360"/>
        </w:sectPr>
      </w:pPr>
      <w:r>
        <w:t>I</w:t>
      </w:r>
      <w:r w:rsidR="00ED2596">
        <w:t>ndexing localities</w:t>
      </w:r>
      <w:r w:rsidR="0074441E">
        <w:t xml:space="preserve"> and Type 1 tagging sets conducted at both </w:t>
      </w:r>
      <w:r>
        <w:t xml:space="preserve">Offshore </w:t>
      </w:r>
      <w:r w:rsidR="0074441E">
        <w:t xml:space="preserve">Tagging and </w:t>
      </w:r>
      <w:r>
        <w:t>I</w:t>
      </w:r>
      <w:r w:rsidR="0074441E">
        <w:t>ndexing localities.  The filled circles show the mean catch rates.</w:t>
      </w:r>
      <w:bookmarkEnd w:id="259"/>
      <w:bookmarkEnd w:id="260"/>
    </w:p>
    <w:bookmarkEnd w:id="255"/>
    <w:p w:rsidR="00DC24F7" w:rsidRDefault="00DC24F7" w:rsidP="00DC24F7">
      <w:r>
        <w:rPr>
          <w:noProof/>
        </w:rPr>
        <w:lastRenderedPageBreak/>
        <mc:AlternateContent>
          <mc:Choice Requires="wpg">
            <w:drawing>
              <wp:anchor distT="0" distB="0" distL="114300" distR="114300" simplePos="0" relativeHeight="251866112" behindDoc="0" locked="0" layoutInCell="1" allowOverlap="1" wp14:anchorId="5EE83CD1" wp14:editId="0E720FE5">
                <wp:simplePos x="0" y="0"/>
                <wp:positionH relativeFrom="column">
                  <wp:posOffset>-11875</wp:posOffset>
                </wp:positionH>
                <wp:positionV relativeFrom="paragraph">
                  <wp:posOffset>-72316</wp:posOffset>
                </wp:positionV>
                <wp:extent cx="8407730" cy="4381995"/>
                <wp:effectExtent l="0" t="0" r="0" b="0"/>
                <wp:wrapNone/>
                <wp:docPr id="35" name="Group 35"/>
                <wp:cNvGraphicFramePr/>
                <a:graphic xmlns:a="http://schemas.openxmlformats.org/drawingml/2006/main">
                  <a:graphicData uri="http://schemas.microsoft.com/office/word/2010/wordprocessingGroup">
                    <wpg:wgp>
                      <wpg:cNvGrpSpPr/>
                      <wpg:grpSpPr>
                        <a:xfrm>
                          <a:off x="0" y="0"/>
                          <a:ext cx="8407730" cy="4381995"/>
                          <a:chOff x="0" y="0"/>
                          <a:chExt cx="8407730" cy="4381995"/>
                        </a:xfrm>
                      </wpg:grpSpPr>
                      <pic:pic xmlns:pic="http://schemas.openxmlformats.org/drawingml/2006/picture">
                        <pic:nvPicPr>
                          <pic:cNvPr id="33" name="Picture 33" descr="D:\DATA\R\Sablefish\lenFreq\LenFrqSur2012_2.png"/>
                          <pic:cNvPicPr>
                            <a:picLocks noChangeAspect="1"/>
                          </pic:cNvPicPr>
                        </pic:nvPicPr>
                        <pic:blipFill rotWithShape="1">
                          <a:blip r:embed="rId59">
                            <a:extLst>
                              <a:ext uri="{28A0092B-C50C-407E-A947-70E740481C1C}">
                                <a14:useLocalDpi xmlns:a14="http://schemas.microsoft.com/office/drawing/2010/main" val="0"/>
                              </a:ext>
                            </a:extLst>
                          </a:blip>
                          <a:srcRect l="19006" r="9287" b="20126"/>
                          <a:stretch/>
                        </pic:blipFill>
                        <pic:spPr bwMode="auto">
                          <a:xfrm>
                            <a:off x="0" y="0"/>
                            <a:ext cx="3942607" cy="43819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4" name="Picture 34" descr="D:\DATA\R\Sablefish\lenFreq\LenFrqSur2012_1.png"/>
                          <pic:cNvPicPr>
                            <a:picLocks noChangeAspect="1"/>
                          </pic:cNvPicPr>
                        </pic:nvPicPr>
                        <pic:blipFill rotWithShape="1">
                          <a:blip r:embed="rId60">
                            <a:extLst>
                              <a:ext uri="{28A0092B-C50C-407E-A947-70E740481C1C}">
                                <a14:useLocalDpi xmlns:a14="http://schemas.microsoft.com/office/drawing/2010/main" val="0"/>
                              </a:ext>
                            </a:extLst>
                          </a:blip>
                          <a:srcRect l="18790" b="20127"/>
                          <a:stretch/>
                        </pic:blipFill>
                        <pic:spPr bwMode="auto">
                          <a:xfrm>
                            <a:off x="3942607" y="0"/>
                            <a:ext cx="4465123" cy="43819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35" o:spid="_x0000_s1026" style="position:absolute;margin-left:-.95pt;margin-top:-5.7pt;width:662.05pt;height:345.05pt;z-index:251866112" coordsize="84077,43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">
                <v:shape id="Picture 33" o:spid="_x0000_s1027" type="#_x0000_t75" style="position:absolute;width:39426;height:43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a0C7CAAAA2wAAAA8AAABkcnMvZG93bnJldi54bWxEj0FrwkAUhO8F/8PyCt7qpgarpK4igqDH&#10;prl4e2Sf2dTs25hdTfz3XUHwOMzMN8xyPdhG3KjztWMFn5MEBHHpdM2VguJ397EA4QOyxsYxKbiT&#10;h/Vq9LbETLuef+iWh0pECPsMFZgQ2kxKXxqy6CeuJY7eyXUWQ5RdJXWHfYTbRk6T5EtarDkuGGxp&#10;a6g851er4GCLyyLd9MdimNuZ+evPuaNCqfH7sPkGEWgIr/CzvdcK0hQeX+IPkK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6WtAuwgAAANsAAAAPAAAAAAAAAAAAAAAAAJ8C&#10;AABkcnMvZG93bnJldi54bWxQSwUGAAAAAAQABAD3AAAAjgMAAAAA&#10;">
                  <v:imagedata r:id="rId62" o:title="LenFrqSur2012_2" cropbottom="13190f" cropleft="12456f" cropright="6086f"/>
                  <v:path arrowok="t"/>
                </v:shape>
                <v:shape id="Picture 34" o:spid="_x0000_s1028" type="#_x0000_t75" style="position:absolute;left:39426;width:44651;height:43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oCRLDAAAA2wAAAA8AAABkcnMvZG93bnJldi54bWxEj0FrwkAUhO8F/8PyCl5K3WhDCambIEpA&#10;Qi9avT+yr0kw+zZkVxP/vVsoeBxm5htmnU+mEzcaXGtZwXIRgSCurG65VnD6Kd4TEM4ja+wsk4I7&#10;Ociz2csaU21HPtDt6GsRIOxSVNB436dSuqohg25he+Lg/drBoA9yqKUecAxw08lVFH1Kgy2HhQZ7&#10;2jZUXY5XoyBOkreWpvIi+/IUF9/Vedxtz0rNX6fNFwhPk3+G/9t7reAjhr8v4QfI7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gJEsMAAADbAAAADwAAAAAAAAAAAAAAAACf&#10;AgAAZHJzL2Rvd25yZXYueG1sUEsFBgAAAAAEAAQA9wAAAI8DAAAAAA==&#10;">
                  <v:imagedata r:id="rId63" o:title="LenFrqSur2012_1" cropbottom="13190f" cropleft="12314f"/>
                  <v:path arrowok="t"/>
                </v:shape>
              </v:group>
            </w:pict>
          </mc:Fallback>
        </mc:AlternateContent>
      </w:r>
    </w:p>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9D574C" w:rsidP="009D574C">
      <w:pPr>
        <w:pStyle w:val="Caption"/>
      </w:pPr>
      <w:bookmarkStart w:id="262" w:name="_Ref352830647"/>
      <w:bookmarkStart w:id="263" w:name="_Toc354993901"/>
      <w:bookmarkStart w:id="264" w:name="_Toc370203098"/>
      <w:bookmarkStart w:id="265" w:name="_Toc370203221"/>
      <w:bookmarkStart w:id="266" w:name="_Toc450637488"/>
      <w:proofErr w:type="gramStart"/>
      <w:r>
        <w:t xml:space="preserve">Figure </w:t>
      </w:r>
      <w:r>
        <w:fldChar w:fldCharType="begin"/>
      </w:r>
      <w:r>
        <w:instrText xml:space="preserve"> SEQ Figure \* ARABIC </w:instrText>
      </w:r>
      <w:r>
        <w:fldChar w:fldCharType="separate"/>
      </w:r>
      <w:r w:rsidR="00E23AA3">
        <w:rPr>
          <w:noProof/>
        </w:rPr>
        <w:t>14</w:t>
      </w:r>
      <w:r>
        <w:fldChar w:fldCharType="end"/>
      </w:r>
      <w:bookmarkEnd w:id="262"/>
      <w:r w:rsidR="00736FBC">
        <w:t>.</w:t>
      </w:r>
      <w:proofErr w:type="gramEnd"/>
      <w:r w:rsidR="00736FBC">
        <w:t xml:space="preserve">  </w:t>
      </w:r>
      <w:proofErr w:type="gramStart"/>
      <w:r w:rsidR="006F733D">
        <w:t>Sablefish</w:t>
      </w:r>
      <w:r w:rsidR="00DC24F7">
        <w:t xml:space="preserve"> length frequency (cm) for males and females for the 2012 survey.</w:t>
      </w:r>
      <w:proofErr w:type="gramEnd"/>
      <w:r w:rsidR="00DC24F7">
        <w:t xml:space="preserve">  The specimen counts are represented by the symbol n, the mean length by the </w:t>
      </w:r>
      <w:proofErr w:type="spellStart"/>
      <w:r w:rsidR="00DC24F7">
        <w:t>xbar</w:t>
      </w:r>
      <w:proofErr w:type="spellEnd"/>
      <w:r w:rsidR="00DC24F7">
        <w:t xml:space="preserve"> </w:t>
      </w:r>
      <w:r w:rsidR="00DC24F7" w:rsidRPr="003E7A64">
        <w:t>symbol</w:t>
      </w:r>
      <w:proofErr w:type="gramStart"/>
      <w:r w:rsidR="00DC24F7" w:rsidRPr="003E7A64">
        <w:t xml:space="preserve">, </w:t>
      </w:r>
      <w:proofErr w:type="gramEnd"/>
      <w:r w:rsidR="00DC24F7" w:rsidRPr="003E7A64">
        <w:rPr>
          <w:noProof/>
          <w:lang w:val="en-CA"/>
        </w:rPr>
        <w:drawing>
          <wp:inline distT="0" distB="0" distL="0" distR="0" wp14:anchorId="48D8823B" wp14:editId="3508FA8F">
            <wp:extent cx="106680" cy="118745"/>
            <wp:effectExtent l="0" t="0" r="7620" b="0"/>
            <wp:docPr id="84" name="Picture 84" descr="\ba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r{x}"/>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6680" cy="118745"/>
                    </a:xfrm>
                    <a:prstGeom prst="rect">
                      <a:avLst/>
                    </a:prstGeom>
                    <a:noFill/>
                    <a:ln>
                      <a:noFill/>
                    </a:ln>
                  </pic:spPr>
                </pic:pic>
              </a:graphicData>
            </a:graphic>
          </wp:inline>
        </w:drawing>
      </w:r>
      <w:r w:rsidR="00DC24F7" w:rsidRPr="003E7A64">
        <w:t>, and the standard deviation by the symbol σ</w:t>
      </w:r>
      <w:r w:rsidR="00DC24F7">
        <w:t>.</w:t>
      </w:r>
      <w:bookmarkEnd w:id="263"/>
      <w:bookmarkEnd w:id="264"/>
      <w:bookmarkEnd w:id="265"/>
      <w:bookmarkEnd w:id="266"/>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sectPr w:rsidR="00F414FB" w:rsidSect="00897C4E">
          <w:pgSz w:w="15840" w:h="12240" w:orient="landscape"/>
          <w:pgMar w:top="1797" w:right="1440" w:bottom="1797" w:left="1440" w:header="709" w:footer="709" w:gutter="0"/>
          <w:cols w:space="708"/>
          <w:docGrid w:linePitch="360"/>
        </w:sectPr>
      </w:pPr>
    </w:p>
    <w:p w:rsidR="00F414FB" w:rsidRDefault="00F414FB" w:rsidP="00F414FB">
      <w:pPr>
        <w:rPr>
          <w:lang w:val="en-GB"/>
        </w:rPr>
      </w:pPr>
    </w:p>
    <w:p w:rsidR="00F414FB" w:rsidRDefault="00F414FB" w:rsidP="00F414FB">
      <w:pPr>
        <w:rPr>
          <w:lang w:val="en-GB"/>
        </w:rPr>
      </w:pPr>
      <w:r>
        <w:rPr>
          <w:noProof/>
        </w:rPr>
        <w:drawing>
          <wp:anchor distT="0" distB="0" distL="114300" distR="114300" simplePos="0" relativeHeight="251876352" behindDoc="1" locked="0" layoutInCell="1" allowOverlap="1" wp14:anchorId="348113B8" wp14:editId="56DE5687">
            <wp:simplePos x="0" y="0"/>
            <wp:positionH relativeFrom="column">
              <wp:posOffset>71120</wp:posOffset>
            </wp:positionH>
            <wp:positionV relativeFrom="paragraph">
              <wp:posOffset>36195</wp:posOffset>
            </wp:positionV>
            <wp:extent cx="5201285" cy="6757670"/>
            <wp:effectExtent l="0" t="0" r="0" b="5080"/>
            <wp:wrapNone/>
            <wp:docPr id="36" name="Picture 36" descr="D:\DATA\R\Sablefish\LengthWeight\lengthWt20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R\Sablefish\LengthWeight\lengthWt20122.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13203" b="13454"/>
                    <a:stretch/>
                  </pic:blipFill>
                  <pic:spPr bwMode="auto">
                    <a:xfrm>
                      <a:off x="0" y="0"/>
                      <a:ext cx="5201285" cy="67576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Pr="00DC24F7" w:rsidRDefault="00414074" w:rsidP="00414074">
      <w:pPr>
        <w:pStyle w:val="Caption"/>
        <w:sectPr w:rsidR="00F414FB" w:rsidRPr="00DC24F7" w:rsidSect="003508FD">
          <w:pgSz w:w="12240" w:h="15840"/>
          <w:pgMar w:top="1440" w:right="1800" w:bottom="1440" w:left="1800" w:header="706" w:footer="706" w:gutter="0"/>
          <w:cols w:space="708"/>
          <w:docGrid w:linePitch="360"/>
        </w:sectPr>
      </w:pPr>
      <w:bookmarkStart w:id="267" w:name="_Ref353268651"/>
      <w:bookmarkStart w:id="268" w:name="_Toc354993902"/>
      <w:bookmarkStart w:id="269" w:name="_Toc370203099"/>
      <w:bookmarkStart w:id="270" w:name="_Toc370203222"/>
      <w:bookmarkStart w:id="271" w:name="_Toc450637489"/>
      <w:proofErr w:type="gramStart"/>
      <w:r>
        <w:t xml:space="preserve">Figure </w:t>
      </w:r>
      <w:r>
        <w:fldChar w:fldCharType="begin"/>
      </w:r>
      <w:r>
        <w:instrText xml:space="preserve"> SEQ Figure \* ARABIC </w:instrText>
      </w:r>
      <w:r>
        <w:fldChar w:fldCharType="separate"/>
      </w:r>
      <w:r w:rsidR="00E23AA3">
        <w:rPr>
          <w:noProof/>
        </w:rPr>
        <w:t>15</w:t>
      </w:r>
      <w:r>
        <w:fldChar w:fldCharType="end"/>
      </w:r>
      <w:bookmarkEnd w:id="267"/>
      <w:r w:rsidR="00F414FB">
        <w:t>.</w:t>
      </w:r>
      <w:proofErr w:type="gramEnd"/>
      <w:r w:rsidR="00F414FB">
        <w:t xml:space="preserve">  </w:t>
      </w:r>
      <w:r w:rsidR="006F733D">
        <w:t>Sablefish</w:t>
      </w:r>
      <w:r w:rsidR="00F414FB">
        <w:t xml:space="preserve"> fork length (L in cm) vs weight (W in kg) for males and females for the 2012 survey, where W=</w:t>
      </w:r>
      <w:proofErr w:type="spellStart"/>
      <w:r w:rsidR="00F414FB">
        <w:t>aL</w:t>
      </w:r>
      <w:r w:rsidR="00F414FB" w:rsidRPr="00EA2126">
        <w:rPr>
          <w:vertAlign w:val="superscript"/>
        </w:rPr>
        <w:t>b</w:t>
      </w:r>
      <w:r w:rsidR="00F414FB">
        <w:t>.</w:t>
      </w:r>
      <w:bookmarkEnd w:id="268"/>
      <w:bookmarkEnd w:id="269"/>
      <w:bookmarkEnd w:id="270"/>
      <w:bookmarkEnd w:id="271"/>
      <w:proofErr w:type="spellEnd"/>
    </w:p>
    <w:p w:rsidR="009D574C" w:rsidRDefault="00F414FB" w:rsidP="00DC24F7">
      <w:pPr>
        <w:rPr>
          <w:lang w:val="en-GB"/>
        </w:rPr>
      </w:pPr>
      <w:r>
        <w:rPr>
          <w:noProof/>
        </w:rPr>
        <w:lastRenderedPageBreak/>
        <w:drawing>
          <wp:anchor distT="0" distB="0" distL="114300" distR="114300" simplePos="0" relativeHeight="251874304" behindDoc="1" locked="0" layoutInCell="1" allowOverlap="1" wp14:anchorId="2AAA6D55" wp14:editId="67312C1F">
            <wp:simplePos x="0" y="0"/>
            <wp:positionH relativeFrom="column">
              <wp:posOffset>-514350</wp:posOffset>
            </wp:positionH>
            <wp:positionV relativeFrom="paragraph">
              <wp:posOffset>71120</wp:posOffset>
            </wp:positionV>
            <wp:extent cx="9217025" cy="4663440"/>
            <wp:effectExtent l="0" t="0" r="3175" b="3810"/>
            <wp:wrapNone/>
            <wp:docPr id="76" name="Picture 76" descr="D:\DATA\R\Sablefish\ageProp\pr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ATA\R\Sablefish\ageProp\propf.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217025" cy="4663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Pr>
        <w:pStyle w:val="Caption"/>
      </w:pPr>
      <w:bookmarkStart w:id="272" w:name="_Ref352825249"/>
      <w:bookmarkStart w:id="273" w:name="_Toc354993903"/>
      <w:bookmarkStart w:id="274" w:name="_Toc370203100"/>
      <w:bookmarkStart w:id="275" w:name="_Toc370203223"/>
      <w:bookmarkStart w:id="276" w:name="_Toc450637490"/>
      <w:proofErr w:type="gramStart"/>
      <w:r>
        <w:t xml:space="preserve">Figure </w:t>
      </w:r>
      <w:r>
        <w:fldChar w:fldCharType="begin"/>
      </w:r>
      <w:r>
        <w:instrText xml:space="preserve"> SEQ Figure \* ARABIC </w:instrText>
      </w:r>
      <w:r>
        <w:fldChar w:fldCharType="separate"/>
      </w:r>
      <w:r w:rsidR="00E23AA3">
        <w:rPr>
          <w:noProof/>
        </w:rPr>
        <w:t>16</w:t>
      </w:r>
      <w:r>
        <w:fldChar w:fldCharType="end"/>
      </w:r>
      <w:bookmarkEnd w:id="272"/>
      <w:r>
        <w:t>.</w:t>
      </w:r>
      <w:proofErr w:type="gramEnd"/>
      <w:r>
        <w:t xml:space="preserve">  Bubble plot for female </w:t>
      </w:r>
      <w:r w:rsidR="006F733D">
        <w:t>Sablefish</w:t>
      </w:r>
      <w:r>
        <w:t xml:space="preserve"> ages by survey year (1988-2011).  The </w:t>
      </w:r>
      <w:proofErr w:type="gramStart"/>
      <w:r>
        <w:t>width of the circles are</w:t>
      </w:r>
      <w:proofErr w:type="gramEnd"/>
      <w:r>
        <w:t xml:space="preserve"> proportional to the number of aged fish.  For each year, the age with the highest proportion is listed to the right. The </w:t>
      </w:r>
      <w:proofErr w:type="gramStart"/>
      <w:r>
        <w:t>number (n) of fish aged at the time of this report are</w:t>
      </w:r>
      <w:proofErr w:type="gramEnd"/>
      <w:r>
        <w:t xml:space="preserve"> stated at the top of </w:t>
      </w:r>
      <w:r w:rsidR="00EE376A">
        <w:t>the</w:t>
      </w:r>
      <w:r>
        <w:t xml:space="preserve"> panel.</w:t>
      </w:r>
      <w:bookmarkEnd w:id="273"/>
      <w:bookmarkEnd w:id="274"/>
      <w:bookmarkEnd w:id="275"/>
      <w:bookmarkEnd w:id="276"/>
    </w:p>
    <w:p w:rsidR="009D574C" w:rsidRDefault="009D574C" w:rsidP="009D574C">
      <w:r>
        <w:rPr>
          <w:noProof/>
        </w:rPr>
        <w:lastRenderedPageBreak/>
        <w:drawing>
          <wp:anchor distT="0" distB="0" distL="114300" distR="114300" simplePos="0" relativeHeight="251873280" behindDoc="1" locked="0" layoutInCell="1" allowOverlap="1" wp14:anchorId="64767DB9" wp14:editId="30C20198">
            <wp:simplePos x="0" y="0"/>
            <wp:positionH relativeFrom="column">
              <wp:posOffset>-542290</wp:posOffset>
            </wp:positionH>
            <wp:positionV relativeFrom="paragraph">
              <wp:posOffset>-76835</wp:posOffset>
            </wp:positionV>
            <wp:extent cx="9227185" cy="4667250"/>
            <wp:effectExtent l="0" t="0" r="0" b="0"/>
            <wp:wrapNone/>
            <wp:docPr id="75" name="Picture 75" descr="D:\DATA\R\Sablefish\ageProp\pr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ATA\R\Sablefish\ageProp\pro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227185" cy="4667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Pr>
        <w:pStyle w:val="Caption"/>
      </w:pPr>
      <w:bookmarkStart w:id="277" w:name="_Ref352830569"/>
      <w:bookmarkStart w:id="278" w:name="_Toc354993904"/>
      <w:bookmarkStart w:id="279" w:name="_Toc370203101"/>
      <w:bookmarkStart w:id="280" w:name="_Toc370203224"/>
      <w:bookmarkStart w:id="281" w:name="_Toc450637491"/>
      <w:proofErr w:type="gramStart"/>
      <w:r>
        <w:t xml:space="preserve">Figure </w:t>
      </w:r>
      <w:r>
        <w:fldChar w:fldCharType="begin"/>
      </w:r>
      <w:r>
        <w:instrText xml:space="preserve"> SEQ Figure \* ARABIC </w:instrText>
      </w:r>
      <w:r>
        <w:fldChar w:fldCharType="separate"/>
      </w:r>
      <w:r w:rsidR="00E23AA3">
        <w:rPr>
          <w:noProof/>
        </w:rPr>
        <w:t>17</w:t>
      </w:r>
      <w:r>
        <w:fldChar w:fldCharType="end"/>
      </w:r>
      <w:bookmarkEnd w:id="277"/>
      <w:r>
        <w:t>.</w:t>
      </w:r>
      <w:proofErr w:type="gramEnd"/>
      <w:r>
        <w:t xml:space="preserve">  Bubble plot for male </w:t>
      </w:r>
      <w:r w:rsidR="006F733D">
        <w:t>Sablefish</w:t>
      </w:r>
      <w:r>
        <w:t xml:space="preserve"> ages by survey year (1988-2011).  The </w:t>
      </w:r>
      <w:proofErr w:type="gramStart"/>
      <w:r>
        <w:t>width of the circles are</w:t>
      </w:r>
      <w:proofErr w:type="gramEnd"/>
      <w:r>
        <w:t xml:space="preserve"> proportional to the number of aged fish.  For each year, the age with the highest proportion is listed to the right.  The </w:t>
      </w:r>
      <w:proofErr w:type="gramStart"/>
      <w:r>
        <w:t>number (n) of fish aged at the time of this report are</w:t>
      </w:r>
      <w:proofErr w:type="gramEnd"/>
      <w:r>
        <w:t xml:space="preserve"> stated at the top of </w:t>
      </w:r>
      <w:r w:rsidR="0028706B">
        <w:t>the</w:t>
      </w:r>
      <w:r>
        <w:t xml:space="preserve"> panel.</w:t>
      </w:r>
      <w:bookmarkEnd w:id="278"/>
      <w:bookmarkEnd w:id="279"/>
      <w:bookmarkEnd w:id="280"/>
      <w:bookmarkEnd w:id="281"/>
      <w:r>
        <w:t xml:space="preserve"> </w:t>
      </w:r>
    </w:p>
    <w:p w:rsidR="009D574C" w:rsidRDefault="009D574C" w:rsidP="00DC24F7">
      <w:pPr>
        <w:rPr>
          <w:lang w:val="en-GB"/>
        </w:rPr>
        <w:sectPr w:rsidR="009D574C" w:rsidSect="00897C4E">
          <w:pgSz w:w="15840" w:h="12240" w:orient="landscape"/>
          <w:pgMar w:top="1797" w:right="1440" w:bottom="1797" w:left="1440" w:header="709" w:footer="709" w:gutter="0"/>
          <w:cols w:space="708"/>
          <w:docGrid w:linePitch="360"/>
        </w:sectPr>
      </w:pPr>
    </w:p>
    <w:p w:rsidR="007C03B2" w:rsidRDefault="00C525D4" w:rsidP="00395ED1">
      <w:pPr>
        <w:ind w:firstLine="0"/>
      </w:pPr>
      <w:r>
        <w:rPr>
          <w:noProof/>
        </w:rPr>
        <w:lastRenderedPageBreak/>
        <mc:AlternateContent>
          <mc:Choice Requires="wpg">
            <w:drawing>
              <wp:anchor distT="0" distB="0" distL="114300" distR="114300" simplePos="0" relativeHeight="251723776" behindDoc="1" locked="0" layoutInCell="1" allowOverlap="1" wp14:anchorId="1DC3E077" wp14:editId="7E86EA34">
                <wp:simplePos x="0" y="0"/>
                <wp:positionH relativeFrom="column">
                  <wp:posOffset>127369</wp:posOffset>
                </wp:positionH>
                <wp:positionV relativeFrom="paragraph">
                  <wp:posOffset>-377456</wp:posOffset>
                </wp:positionV>
                <wp:extent cx="8005445" cy="1724025"/>
                <wp:effectExtent l="0" t="0" r="0" b="9525"/>
                <wp:wrapNone/>
                <wp:docPr id="310" name="Group 310"/>
                <wp:cNvGraphicFramePr/>
                <a:graphic xmlns:a="http://schemas.openxmlformats.org/drawingml/2006/main">
                  <a:graphicData uri="http://schemas.microsoft.com/office/word/2010/wordprocessingGroup">
                    <wpg:wgp>
                      <wpg:cNvGrpSpPr/>
                      <wpg:grpSpPr>
                        <a:xfrm>
                          <a:off x="0" y="0"/>
                          <a:ext cx="8005445" cy="1724025"/>
                          <a:chOff x="0" y="0"/>
                          <a:chExt cx="8005445" cy="1724025"/>
                        </a:xfrm>
                      </wpg:grpSpPr>
                      <wps:wsp>
                        <wps:cNvPr id="311" name="Text Box 2"/>
                        <wps:cNvSpPr txBox="1">
                          <a:spLocks noChangeArrowheads="1"/>
                        </wps:cNvSpPr>
                        <wps:spPr bwMode="auto">
                          <a:xfrm>
                            <a:off x="0" y="0"/>
                            <a:ext cx="8005445" cy="247650"/>
                          </a:xfrm>
                          <a:prstGeom prst="rect">
                            <a:avLst/>
                          </a:prstGeom>
                          <a:solidFill>
                            <a:srgbClr val="FFFFFF"/>
                          </a:solidFill>
                          <a:ln w="9525">
                            <a:noFill/>
                            <a:miter lim="800000"/>
                            <a:headEnd/>
                            <a:tailEnd/>
                          </a:ln>
                        </wps:spPr>
                        <wps:txbx>
                          <w:txbxContent>
                            <w:p w:rsidR="007F0709" w:rsidRPr="00F1213F" w:rsidRDefault="007F0709" w:rsidP="007C03B2">
                              <w:pPr>
                                <w:ind w:firstLine="0"/>
                                <w:rPr>
                                  <w:sz w:val="22"/>
                                  <w:szCs w:val="22"/>
                                  <w:lang w:val="fr-FR"/>
                                </w:rPr>
                              </w:pPr>
                              <w:r>
                                <w:rPr>
                                  <w:sz w:val="22"/>
                                  <w:szCs w:val="22"/>
                                  <w:lang w:val="fr-FR"/>
                                </w:rPr>
                                <w:t>Latitude: 48</w:t>
                              </w:r>
                              <w:r w:rsidRPr="00F1213F">
                                <w:rPr>
                                  <w:sz w:val="22"/>
                                  <w:szCs w:val="22"/>
                                  <w:lang w:val="fr-FR"/>
                                </w:rPr>
                                <w:t xml:space="preserve"> º</w:t>
                              </w:r>
                              <w:r>
                                <w:rPr>
                                  <w:sz w:val="22"/>
                                  <w:szCs w:val="22"/>
                                  <w:lang w:val="fr-FR"/>
                                </w:rPr>
                                <w:t xml:space="preserve">- </w:t>
                              </w:r>
                              <w:r w:rsidRPr="00F1213F">
                                <w:rPr>
                                  <w:sz w:val="22"/>
                                  <w:szCs w:val="22"/>
                                  <w:lang w:val="fr-FR"/>
                                </w:rPr>
                                <w:t xml:space="preserve">49º    </w:t>
                              </w:r>
                              <w:r>
                                <w:rPr>
                                  <w:sz w:val="22"/>
                                  <w:szCs w:val="22"/>
                                  <w:lang w:val="fr-FR"/>
                                </w:rPr>
                                <w:t xml:space="preserve">           </w:t>
                              </w:r>
                              <w:r w:rsidRPr="00F1213F">
                                <w:rPr>
                                  <w:sz w:val="22"/>
                                  <w:szCs w:val="22"/>
                                  <w:lang w:val="fr-FR"/>
                                </w:rPr>
                                <w:t xml:space="preserve">49º </w:t>
                              </w:r>
                              <w:r>
                                <w:rPr>
                                  <w:sz w:val="22"/>
                                  <w:szCs w:val="22"/>
                                  <w:lang w:val="fr-FR"/>
                                </w:rPr>
                                <w:t xml:space="preserve">- </w:t>
                              </w:r>
                              <w:r w:rsidRPr="00F1213F">
                                <w:rPr>
                                  <w:sz w:val="22"/>
                                  <w:szCs w:val="22"/>
                                  <w:lang w:val="fr-FR"/>
                                </w:rPr>
                                <w:t xml:space="preserve">50º          </w:t>
                              </w:r>
                              <w:r>
                                <w:rPr>
                                  <w:sz w:val="22"/>
                                  <w:szCs w:val="22"/>
                                  <w:lang w:val="fr-FR"/>
                                </w:rPr>
                                <w:t xml:space="preserve">   </w:t>
                              </w:r>
                              <w:r w:rsidRPr="00F1213F">
                                <w:rPr>
                                  <w:sz w:val="22"/>
                                  <w:szCs w:val="22"/>
                                  <w:lang w:val="fr-FR"/>
                                </w:rPr>
                                <w:t xml:space="preserve"> </w:t>
                              </w:r>
                              <w:r>
                                <w:rPr>
                                  <w:sz w:val="22"/>
                                  <w:szCs w:val="22"/>
                                  <w:lang w:val="fr-FR"/>
                                </w:rPr>
                                <w:t xml:space="preserve">    </w:t>
                              </w:r>
                              <w:r w:rsidRPr="00F1213F">
                                <w:rPr>
                                  <w:sz w:val="22"/>
                                  <w:szCs w:val="22"/>
                                  <w:lang w:val="fr-FR"/>
                                </w:rPr>
                                <w:t>50º</w:t>
                              </w:r>
                              <w:r>
                                <w:rPr>
                                  <w:sz w:val="22"/>
                                  <w:szCs w:val="22"/>
                                  <w:lang w:val="fr-FR"/>
                                </w:rPr>
                                <w:t xml:space="preserve"> -</w:t>
                              </w:r>
                              <w:r w:rsidRPr="00F1213F">
                                <w:rPr>
                                  <w:sz w:val="22"/>
                                  <w:szCs w:val="22"/>
                                  <w:lang w:val="fr-FR"/>
                                </w:rPr>
                                <w:t xml:space="preserve"> 51º                 51º</w:t>
                              </w:r>
                              <w:r>
                                <w:rPr>
                                  <w:sz w:val="22"/>
                                  <w:szCs w:val="22"/>
                                  <w:lang w:val="fr-FR"/>
                                </w:rPr>
                                <w:t xml:space="preserve"> - </w:t>
                              </w:r>
                              <w:r w:rsidRPr="00F1213F">
                                <w:rPr>
                                  <w:sz w:val="22"/>
                                  <w:szCs w:val="22"/>
                                  <w:lang w:val="fr-FR"/>
                                </w:rPr>
                                <w:t xml:space="preserve">52º                </w:t>
                              </w:r>
                              <w:r>
                                <w:rPr>
                                  <w:sz w:val="22"/>
                                  <w:szCs w:val="22"/>
                                  <w:lang w:val="fr-FR"/>
                                </w:rPr>
                                <w:t xml:space="preserve"> </w:t>
                              </w:r>
                              <w:r w:rsidRPr="00F1213F">
                                <w:rPr>
                                  <w:sz w:val="22"/>
                                  <w:szCs w:val="22"/>
                                  <w:lang w:val="fr-FR"/>
                                </w:rPr>
                                <w:t>52º</w:t>
                              </w:r>
                              <w:r>
                                <w:rPr>
                                  <w:sz w:val="22"/>
                                  <w:szCs w:val="22"/>
                                  <w:lang w:val="fr-FR"/>
                                </w:rPr>
                                <w:t xml:space="preserve"> -</w:t>
                              </w:r>
                              <w:r w:rsidRPr="00F1213F">
                                <w:rPr>
                                  <w:sz w:val="22"/>
                                  <w:szCs w:val="22"/>
                                  <w:lang w:val="fr-FR"/>
                                </w:rPr>
                                <w:t xml:space="preserve"> 53º      </w:t>
                              </w:r>
                              <w:r>
                                <w:rPr>
                                  <w:sz w:val="22"/>
                                  <w:szCs w:val="22"/>
                                  <w:lang w:val="fr-FR"/>
                                </w:rPr>
                                <w:t xml:space="preserve">             </w:t>
                              </w:r>
                              <w:r w:rsidRPr="00F1213F">
                                <w:rPr>
                                  <w:sz w:val="22"/>
                                  <w:szCs w:val="22"/>
                                  <w:lang w:val="fr-FR"/>
                                </w:rPr>
                                <w:t>53º</w:t>
                              </w:r>
                              <w:r>
                                <w:rPr>
                                  <w:sz w:val="22"/>
                                  <w:szCs w:val="22"/>
                                  <w:lang w:val="fr-FR"/>
                                </w:rPr>
                                <w:t xml:space="preserve"> -</w:t>
                              </w:r>
                              <w:r w:rsidRPr="00F1213F">
                                <w:rPr>
                                  <w:sz w:val="22"/>
                                  <w:szCs w:val="22"/>
                                  <w:lang w:val="fr-FR"/>
                                </w:rPr>
                                <w:t xml:space="preserve"> 54º                54º </w:t>
                              </w:r>
                              <w:r>
                                <w:rPr>
                                  <w:sz w:val="22"/>
                                  <w:szCs w:val="22"/>
                                  <w:lang w:val="fr-FR"/>
                                </w:rPr>
                                <w:t>-</w:t>
                              </w:r>
                              <w:r w:rsidRPr="00F1213F">
                                <w:rPr>
                                  <w:sz w:val="22"/>
                                  <w:szCs w:val="22"/>
                                  <w:lang w:val="fr-FR"/>
                                </w:rPr>
                                <w:t xml:space="preserve"> 55º</w:t>
                              </w:r>
                            </w:p>
                            <w:p w:rsidR="007F0709" w:rsidRPr="00F1213F" w:rsidRDefault="007F0709" w:rsidP="007C03B2">
                              <w:pPr>
                                <w:jc w:val="center"/>
                                <w:rPr>
                                  <w:rFonts w:asciiTheme="minorHAnsi" w:hAnsiTheme="minorHAnsi" w:cstheme="minorHAnsi"/>
                                  <w:sz w:val="20"/>
                                  <w:lang w:val="fr-FR"/>
                                </w:rPr>
                              </w:pPr>
                              <w:r w:rsidRPr="00F1213F">
                                <w:rPr>
                                  <w:rFonts w:asciiTheme="minorHAnsi" w:hAnsiTheme="minorHAnsi" w:cstheme="minorHAnsi"/>
                                  <w:sz w:val="20"/>
                                  <w:lang w:val="fr-FR"/>
                                </w:rPr>
                                <w:t xml:space="preserve">      </w:t>
                              </w:r>
                            </w:p>
                          </w:txbxContent>
                        </wps:txbx>
                        <wps:bodyPr rot="0" vert="horz" wrap="square" lIns="91440" tIns="45720" rIns="91440" bIns="45720" anchor="t" anchorCtr="0">
                          <a:noAutofit/>
                        </wps:bodyPr>
                      </wps:wsp>
                      <pic:pic xmlns:pic="http://schemas.openxmlformats.org/drawingml/2006/picture">
                        <pic:nvPicPr>
                          <pic:cNvPr id="312" name="Picture 312" descr="\\svbcpbsfp01\sablefish\Lacko\paper2006-07\2012\coplotsmap1.pn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6791325" y="238125"/>
                            <a:ext cx="1152525" cy="1485900"/>
                          </a:xfrm>
                          <a:prstGeom prst="rect">
                            <a:avLst/>
                          </a:prstGeom>
                          <a:noFill/>
                          <a:ln>
                            <a:noFill/>
                          </a:ln>
                        </pic:spPr>
                      </pic:pic>
                      <pic:pic xmlns:pic="http://schemas.openxmlformats.org/drawingml/2006/picture">
                        <pic:nvPicPr>
                          <pic:cNvPr id="313" name="Picture 313" descr="\\svbcpbsfp01\sablefish\Lacko\paper2006-07\2012\coplotsmap2.png"/>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5715000" y="238125"/>
                            <a:ext cx="1152525" cy="1485900"/>
                          </a:xfrm>
                          <a:prstGeom prst="rect">
                            <a:avLst/>
                          </a:prstGeom>
                          <a:noFill/>
                          <a:ln>
                            <a:noFill/>
                          </a:ln>
                        </pic:spPr>
                      </pic:pic>
                      <pic:pic xmlns:pic="http://schemas.openxmlformats.org/drawingml/2006/picture">
                        <pic:nvPicPr>
                          <pic:cNvPr id="314" name="Picture 314" descr="\\svbcpbsfp01\sablefish\Lacko\paper2006-07\2012\coplotsmap3.png"/>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4610100" y="238125"/>
                            <a:ext cx="1152525" cy="1485900"/>
                          </a:xfrm>
                          <a:prstGeom prst="rect">
                            <a:avLst/>
                          </a:prstGeom>
                          <a:noFill/>
                          <a:ln>
                            <a:noFill/>
                          </a:ln>
                        </pic:spPr>
                      </pic:pic>
                      <pic:pic xmlns:pic="http://schemas.openxmlformats.org/drawingml/2006/picture">
                        <pic:nvPicPr>
                          <pic:cNvPr id="315" name="Picture 315" descr="\\svbcpbsfp01\sablefish\Lacko\paper2006-07\2012\coplotsmap4.png"/>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3514725" y="238125"/>
                            <a:ext cx="1152525" cy="1485900"/>
                          </a:xfrm>
                          <a:prstGeom prst="rect">
                            <a:avLst/>
                          </a:prstGeom>
                          <a:noFill/>
                          <a:ln>
                            <a:noFill/>
                          </a:ln>
                        </pic:spPr>
                      </pic:pic>
                      <pic:pic xmlns:pic="http://schemas.openxmlformats.org/drawingml/2006/picture">
                        <pic:nvPicPr>
                          <pic:cNvPr id="316" name="Picture 316" descr="\\svbcpbsfp01\sablefish\Lacko\paper2006-07\2012\coplotsmap5.png"/>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447925" y="228600"/>
                            <a:ext cx="1152525" cy="1485900"/>
                          </a:xfrm>
                          <a:prstGeom prst="rect">
                            <a:avLst/>
                          </a:prstGeom>
                          <a:noFill/>
                          <a:ln>
                            <a:noFill/>
                          </a:ln>
                        </pic:spPr>
                      </pic:pic>
                      <pic:pic xmlns:pic="http://schemas.openxmlformats.org/drawingml/2006/picture">
                        <pic:nvPicPr>
                          <pic:cNvPr id="317" name="Picture 317" descr="\\svbcpbsfp01\sablefish\Lacko\paper2006-07\2012\coplotsmap6.png"/>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1362075" y="228600"/>
                            <a:ext cx="1152525" cy="1485900"/>
                          </a:xfrm>
                          <a:prstGeom prst="rect">
                            <a:avLst/>
                          </a:prstGeom>
                          <a:noFill/>
                          <a:ln>
                            <a:noFill/>
                          </a:ln>
                        </pic:spPr>
                      </pic:pic>
                      <pic:pic xmlns:pic="http://schemas.openxmlformats.org/drawingml/2006/picture">
                        <pic:nvPicPr>
                          <pic:cNvPr id="318" name="Picture 318" descr="\\svbcpbsfp01\sablefish\Lacko\paper2006-07\2012\coplotsmap7.png"/>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295275" y="228600"/>
                            <a:ext cx="1152525" cy="1485900"/>
                          </a:xfrm>
                          <a:prstGeom prst="rect">
                            <a:avLst/>
                          </a:prstGeom>
                          <a:noFill/>
                          <a:ln>
                            <a:noFill/>
                          </a:ln>
                        </pic:spPr>
                      </pic:pic>
                    </wpg:wgp>
                  </a:graphicData>
                </a:graphic>
              </wp:anchor>
            </w:drawing>
          </mc:Choice>
          <mc:Fallback>
            <w:pict>
              <v:group id="Group 310" o:spid="_x0000_s1038" style="position:absolute;margin-left:10.05pt;margin-top:-29.7pt;width:630.35pt;height:135.75pt;z-index:-251592704" coordsize="80054,17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">
                <v:shape id="_x0000_s1039" type="#_x0000_t202" style="position:absolute;width:80054;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0StsIA&#10;AADcAAAADwAAAGRycy9kb3ducmV2LnhtbESP3YrCMBSE7xf2HcJZ8GbRtP5bjaKC4q0/D3Bsjm3Z&#10;5qQ0WVvf3giCl8PMfMMsVq0pxZ1qV1hWEPciEMSp1QVnCi7nXXcKwnlkjaVlUvAgB6vl99cCE20b&#10;PtL95DMRIOwSVJB7XyVSujQng65nK+Lg3Wxt0AdZZ1LX2AS4KWU/isbSYMFhIceKtjmlf6d/o+B2&#10;aH5Hs+a695fJcTjeYDG52odSnZ92PQfhqfWf8Lt90AoGcQyv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zRK2wgAAANwAAAAPAAAAAAAAAAAAAAAAAJgCAABkcnMvZG93&#10;bnJldi54bWxQSwUGAAAAAAQABAD1AAAAhwMAAAAA&#10;" stroked="f">
                  <v:textbox>
                    <w:txbxContent>
                      <w:p w:rsidR="007F0709" w:rsidRPr="00F1213F" w:rsidRDefault="007F0709" w:rsidP="007C03B2">
                        <w:pPr>
                          <w:ind w:firstLine="0"/>
                          <w:rPr>
                            <w:sz w:val="22"/>
                            <w:szCs w:val="22"/>
                            <w:lang w:val="fr-FR"/>
                          </w:rPr>
                        </w:pPr>
                        <w:r>
                          <w:rPr>
                            <w:sz w:val="22"/>
                            <w:szCs w:val="22"/>
                            <w:lang w:val="fr-FR"/>
                          </w:rPr>
                          <w:t>Latitude: 48</w:t>
                        </w:r>
                        <w:r w:rsidRPr="00F1213F">
                          <w:rPr>
                            <w:sz w:val="22"/>
                            <w:szCs w:val="22"/>
                            <w:lang w:val="fr-FR"/>
                          </w:rPr>
                          <w:t xml:space="preserve"> º</w:t>
                        </w:r>
                        <w:r>
                          <w:rPr>
                            <w:sz w:val="22"/>
                            <w:szCs w:val="22"/>
                            <w:lang w:val="fr-FR"/>
                          </w:rPr>
                          <w:t xml:space="preserve">- </w:t>
                        </w:r>
                        <w:r w:rsidRPr="00F1213F">
                          <w:rPr>
                            <w:sz w:val="22"/>
                            <w:szCs w:val="22"/>
                            <w:lang w:val="fr-FR"/>
                          </w:rPr>
                          <w:t xml:space="preserve">49º    </w:t>
                        </w:r>
                        <w:r>
                          <w:rPr>
                            <w:sz w:val="22"/>
                            <w:szCs w:val="22"/>
                            <w:lang w:val="fr-FR"/>
                          </w:rPr>
                          <w:t xml:space="preserve">           </w:t>
                        </w:r>
                        <w:r w:rsidRPr="00F1213F">
                          <w:rPr>
                            <w:sz w:val="22"/>
                            <w:szCs w:val="22"/>
                            <w:lang w:val="fr-FR"/>
                          </w:rPr>
                          <w:t xml:space="preserve">49º </w:t>
                        </w:r>
                        <w:r>
                          <w:rPr>
                            <w:sz w:val="22"/>
                            <w:szCs w:val="22"/>
                            <w:lang w:val="fr-FR"/>
                          </w:rPr>
                          <w:t xml:space="preserve">- </w:t>
                        </w:r>
                        <w:r w:rsidRPr="00F1213F">
                          <w:rPr>
                            <w:sz w:val="22"/>
                            <w:szCs w:val="22"/>
                            <w:lang w:val="fr-FR"/>
                          </w:rPr>
                          <w:t xml:space="preserve">50º          </w:t>
                        </w:r>
                        <w:r>
                          <w:rPr>
                            <w:sz w:val="22"/>
                            <w:szCs w:val="22"/>
                            <w:lang w:val="fr-FR"/>
                          </w:rPr>
                          <w:t xml:space="preserve">   </w:t>
                        </w:r>
                        <w:r w:rsidRPr="00F1213F">
                          <w:rPr>
                            <w:sz w:val="22"/>
                            <w:szCs w:val="22"/>
                            <w:lang w:val="fr-FR"/>
                          </w:rPr>
                          <w:t xml:space="preserve"> </w:t>
                        </w:r>
                        <w:r>
                          <w:rPr>
                            <w:sz w:val="22"/>
                            <w:szCs w:val="22"/>
                            <w:lang w:val="fr-FR"/>
                          </w:rPr>
                          <w:t xml:space="preserve">    </w:t>
                        </w:r>
                        <w:r w:rsidRPr="00F1213F">
                          <w:rPr>
                            <w:sz w:val="22"/>
                            <w:szCs w:val="22"/>
                            <w:lang w:val="fr-FR"/>
                          </w:rPr>
                          <w:t>50º</w:t>
                        </w:r>
                        <w:r>
                          <w:rPr>
                            <w:sz w:val="22"/>
                            <w:szCs w:val="22"/>
                            <w:lang w:val="fr-FR"/>
                          </w:rPr>
                          <w:t xml:space="preserve"> -</w:t>
                        </w:r>
                        <w:r w:rsidRPr="00F1213F">
                          <w:rPr>
                            <w:sz w:val="22"/>
                            <w:szCs w:val="22"/>
                            <w:lang w:val="fr-FR"/>
                          </w:rPr>
                          <w:t xml:space="preserve"> 51º                 51º</w:t>
                        </w:r>
                        <w:r>
                          <w:rPr>
                            <w:sz w:val="22"/>
                            <w:szCs w:val="22"/>
                            <w:lang w:val="fr-FR"/>
                          </w:rPr>
                          <w:t xml:space="preserve"> - </w:t>
                        </w:r>
                        <w:r w:rsidRPr="00F1213F">
                          <w:rPr>
                            <w:sz w:val="22"/>
                            <w:szCs w:val="22"/>
                            <w:lang w:val="fr-FR"/>
                          </w:rPr>
                          <w:t xml:space="preserve">52º                </w:t>
                        </w:r>
                        <w:r>
                          <w:rPr>
                            <w:sz w:val="22"/>
                            <w:szCs w:val="22"/>
                            <w:lang w:val="fr-FR"/>
                          </w:rPr>
                          <w:t xml:space="preserve"> </w:t>
                        </w:r>
                        <w:r w:rsidRPr="00F1213F">
                          <w:rPr>
                            <w:sz w:val="22"/>
                            <w:szCs w:val="22"/>
                            <w:lang w:val="fr-FR"/>
                          </w:rPr>
                          <w:t>52º</w:t>
                        </w:r>
                        <w:r>
                          <w:rPr>
                            <w:sz w:val="22"/>
                            <w:szCs w:val="22"/>
                            <w:lang w:val="fr-FR"/>
                          </w:rPr>
                          <w:t xml:space="preserve"> -</w:t>
                        </w:r>
                        <w:r w:rsidRPr="00F1213F">
                          <w:rPr>
                            <w:sz w:val="22"/>
                            <w:szCs w:val="22"/>
                            <w:lang w:val="fr-FR"/>
                          </w:rPr>
                          <w:t xml:space="preserve"> 53º      </w:t>
                        </w:r>
                        <w:r>
                          <w:rPr>
                            <w:sz w:val="22"/>
                            <w:szCs w:val="22"/>
                            <w:lang w:val="fr-FR"/>
                          </w:rPr>
                          <w:t xml:space="preserve">             </w:t>
                        </w:r>
                        <w:r w:rsidRPr="00F1213F">
                          <w:rPr>
                            <w:sz w:val="22"/>
                            <w:szCs w:val="22"/>
                            <w:lang w:val="fr-FR"/>
                          </w:rPr>
                          <w:t>53º</w:t>
                        </w:r>
                        <w:r>
                          <w:rPr>
                            <w:sz w:val="22"/>
                            <w:szCs w:val="22"/>
                            <w:lang w:val="fr-FR"/>
                          </w:rPr>
                          <w:t xml:space="preserve"> -</w:t>
                        </w:r>
                        <w:r w:rsidRPr="00F1213F">
                          <w:rPr>
                            <w:sz w:val="22"/>
                            <w:szCs w:val="22"/>
                            <w:lang w:val="fr-FR"/>
                          </w:rPr>
                          <w:t xml:space="preserve"> 54º                54º </w:t>
                        </w:r>
                        <w:r>
                          <w:rPr>
                            <w:sz w:val="22"/>
                            <w:szCs w:val="22"/>
                            <w:lang w:val="fr-FR"/>
                          </w:rPr>
                          <w:t>-</w:t>
                        </w:r>
                        <w:r w:rsidRPr="00F1213F">
                          <w:rPr>
                            <w:sz w:val="22"/>
                            <w:szCs w:val="22"/>
                            <w:lang w:val="fr-FR"/>
                          </w:rPr>
                          <w:t xml:space="preserve"> 55º</w:t>
                        </w:r>
                      </w:p>
                      <w:p w:rsidR="007F0709" w:rsidRPr="00F1213F" w:rsidRDefault="007F0709" w:rsidP="007C03B2">
                        <w:pPr>
                          <w:jc w:val="center"/>
                          <w:rPr>
                            <w:rFonts w:asciiTheme="minorHAnsi" w:hAnsiTheme="minorHAnsi" w:cstheme="minorHAnsi"/>
                            <w:sz w:val="20"/>
                            <w:lang w:val="fr-FR"/>
                          </w:rPr>
                        </w:pPr>
                        <w:r w:rsidRPr="00F1213F">
                          <w:rPr>
                            <w:rFonts w:asciiTheme="minorHAnsi" w:hAnsiTheme="minorHAnsi" w:cstheme="minorHAnsi"/>
                            <w:sz w:val="20"/>
                            <w:lang w:val="fr-FR"/>
                          </w:rPr>
                          <w:t xml:space="preserve">      </w:t>
                        </w:r>
                      </w:p>
                    </w:txbxContent>
                  </v:textbox>
                </v:shape>
                <v:shape id="Picture 312" o:spid="_x0000_s1040" type="#_x0000_t75" style="position:absolute;left:67913;top:2381;width:1152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9c8fGAAAA3AAAAA8AAABkcnMvZG93bnJldi54bWxEj0+LwjAUxO+C3yE8YW+aqqyUrlEWRVfw&#10;IP5Z1NujedsWm5fSZLV+eyMIHoeZ+Q0znjamFFeqXWFZQb8XgSBOrS44U3DYL7oxCOeRNZaWScGd&#10;HEwn7dYYE21vvKXrzmciQNglqCD3vkqkdGlOBl3PVsTB+7O1QR9knUld4y3ATSkHUTSSBgsOCzlW&#10;NMspvez+jYL5fjTD5eU3PlKz2nyuTz/n5eKo1Een+f4C4anx7/CrvdIKhv0BPM+EIyA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r1zx8YAAADcAAAADwAAAAAAAAAAAAAA&#10;AACfAgAAZHJzL2Rvd25yZXYueG1sUEsFBgAAAAAEAAQA9wAAAJIDAAAAAA==&#10;">
                  <v:imagedata r:id="rId74" o:title="coplotsmap1"/>
                  <v:path arrowok="t"/>
                </v:shape>
                <v:shape id="Picture 313" o:spid="_x0000_s1041" type="#_x0000_t75" style="position:absolute;left:57150;top:2381;width:1152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9KL7EAAAA3AAAAA8AAABkcnMvZG93bnJldi54bWxEj91qAjEUhO8LvkM4gnc1q1sWXY0iQkVv&#10;Sv15gMPmuFncnCxJqmufvikUejnMzDfMct3bVtzJh8axgsk4A0FcOd1wreByfn+dgQgRWWPrmBQ8&#10;KcB6NXhZYqndg490P8VaJAiHEhWYGLtSylAZshjGriNO3tV5izFJX0vt8ZHgtpXTLCukxYbTgsGO&#10;toaq2+nLKpibQ+6L3h5k91Z859sdHeXnh1KjYb9ZgIjUx//wX3uvFeSTHH7Pp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9KL7EAAAA3AAAAA8AAAAAAAAAAAAAAAAA&#10;nwIAAGRycy9kb3ducmV2LnhtbFBLBQYAAAAABAAEAPcAAACQAwAAAAA=&#10;">
                  <v:imagedata r:id="rId75" o:title="coplotsmap2"/>
                  <v:path arrowok="t"/>
                </v:shape>
                <v:shape id="Picture 314" o:spid="_x0000_s1042" type="#_x0000_t75" style="position:absolute;left:46101;top:2381;width:1152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4A7vDAAAA3AAAAA8AAABkcnMvZG93bnJldi54bWxEj9FKAzEURN8F/yFcoW822VZEt01LKRSK&#10;Prn6AZfkdje6uVmSdLv1640g+DjMzBlmvZ18L0aKyQXWUM0VCGITrONWw8f74f4JRMrIFvvApOFK&#10;Cbab25s11jZc+I3GJreiQDjVqKHLeailTKYjj2keBuLinUL0mIuMrbQRLwXue7lQ6lF6dFwWOhxo&#10;35H5as5eQxPHw+tL9ZnU+fidrkvljHl2Ws/upt0KRKYp/4f/2kerYVk9wO+ZcgT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PgDu8MAAADcAAAADwAAAAAAAAAAAAAAAACf&#10;AgAAZHJzL2Rvd25yZXYueG1sUEsFBgAAAAAEAAQA9wAAAI8DAAAAAA==&#10;">
                  <v:imagedata r:id="rId76" o:title="coplotsmap3"/>
                  <v:path arrowok="t"/>
                </v:shape>
                <v:shape id="Picture 315" o:spid="_x0000_s1043" type="#_x0000_t75" style="position:absolute;left:35147;top:2381;width:1152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DZmXEAAAA3AAAAA8AAABkcnMvZG93bnJldi54bWxEj91qAjEUhO+FvkM4hd6IZrei2NUo0iII&#10;vdL1AQ6b0/0xOVk20d369E1B8HKYmW+Y9XawRtyo87VjBek0AUFcOF1zqeCc7ydLED4gazSOScEv&#10;edhuXkZrzLTr+Ui3UyhFhLDPUEEVQptJ6YuKLPqpa4mj9+M6iyHKrpS6wz7CrZHvSbKQFmuOCxW2&#10;9FlRcTldrQLT9Pfxd25qnRfNxz1dNmFffin19jrsViACDeEZfrQPWsEsncP/mXgE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DZmXEAAAA3AAAAA8AAAAAAAAAAAAAAAAA&#10;nwIAAGRycy9kb3ducmV2LnhtbFBLBQYAAAAABAAEAPcAAACQAwAAAAA=&#10;">
                  <v:imagedata r:id="rId77" o:title="coplotsmap4"/>
                  <v:path arrowok="t"/>
                </v:shape>
                <v:shape id="Picture 316" o:spid="_x0000_s1044" type="#_x0000_t75" style="position:absolute;left:24479;top:2286;width:1152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W7o/FAAAA3AAAAA8AAABkcnMvZG93bnJldi54bWxEj0FrwkAUhO8F/8PyhN7qJkqlRFcRNVAK&#10;HpqKeHxkn0kw+3bJrjH++25B6HGYmW+Y5Xowreip841lBekkAUFcWt1wpeD4k799gPABWWNrmRQ8&#10;yMN6NXpZYqbtnb+pL0IlIoR9hgrqEFwmpS9rMugn1hFH72I7gyHKrpK6w3uEm1ZOk2QuDTYcF2p0&#10;tK2pvBY3o+Crd+fdVJf5KXWPYnt81/s+Pyj1Oh42CxCBhvAffrY/tYJZOoe/M/EIyN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lu6PxQAAANwAAAAPAAAAAAAAAAAAAAAA&#10;AJ8CAABkcnMvZG93bnJldi54bWxQSwUGAAAAAAQABAD3AAAAkQMAAAAA&#10;">
                  <v:imagedata r:id="rId78" o:title="coplotsmap5"/>
                  <v:path arrowok="t"/>
                </v:shape>
                <v:shape id="Picture 317" o:spid="_x0000_s1045" type="#_x0000_t75" style="position:absolute;left:13620;top:2286;width:11526;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6DynHAAAA3AAAAA8AAABkcnMvZG93bnJldi54bWxEj1FLwzAUhd8H/odwBV/GlsbBJnXZ2ARl&#10;IAzsZNa3S3NNy5qb0sSt/nsjDHw8nHO+w1muB9eKM/Wh8axBTTMQxJU3DVsN74fnyQOIEJENtp5J&#10;ww8FWK9uRkvMjb/wG52LaEWCcMhRQx1jl0sZqpochqnviJP35XuHMcneStPjJcFdK++zbC4dNpwW&#10;auzoqabqVHw7Ddv9q9/Yz/GxyHz58WKdKudKaX13O2weQUQa4n/42t4ZDTO1gL8z6QjI1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W6DynHAAAA3AAAAA8AAAAAAAAAAAAA&#10;AAAAnwIAAGRycy9kb3ducmV2LnhtbFBLBQYAAAAABAAEAPcAAACTAwAAAAA=&#10;">
                  <v:imagedata r:id="rId79" o:title="coplotsmap6"/>
                  <v:path arrowok="t"/>
                </v:shape>
                <v:shape id="Picture 318" o:spid="_x0000_s1046" type="#_x0000_t75" style="position:absolute;left:2952;top:2286;width:11526;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6H8rAAAAA3AAAAA8AAABkcnMvZG93bnJldi54bWxET02LwjAQvQv+hzDC3jR1F0SrsYi4Il5k&#10;q97HZmxLm0lJonb//eYg7PHxvldZb1rxJOdrywqmkwQEcWF1zaWCy/l7PAfhA7LG1jIp+CUP2Xo4&#10;WGGq7Yt/6JmHUsQQ9ikqqELoUil9UZFBP7EdceTu1hkMEbpSaoevGG5a+ZkkM2mw5thQYUfbioom&#10;fxgFrr61p9I2t8Xh3l37C/ndcT9X6mPUb5YgAvXhX/x2H7SCr2lcG8/EIyDX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TofysAAAADcAAAADwAAAAAAAAAAAAAAAACfAgAA&#10;ZHJzL2Rvd25yZXYueG1sUEsFBgAAAAAEAAQA9wAAAIwDAAAAAA==&#10;">
                  <v:imagedata r:id="rId80" o:title="coplotsmap7"/>
                  <v:path arrowok="t"/>
                </v:shape>
              </v:group>
            </w:pict>
          </mc:Fallback>
        </mc:AlternateContent>
      </w:r>
    </w:p>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C525D4" w:rsidP="007C03B2">
      <w:r>
        <w:rPr>
          <w:noProof/>
        </w:rPr>
        <w:drawing>
          <wp:anchor distT="0" distB="0" distL="114300" distR="114300" simplePos="0" relativeHeight="251913216" behindDoc="1" locked="0" layoutInCell="1" allowOverlap="1" wp14:anchorId="18D3B6D8" wp14:editId="0D1A29CE">
            <wp:simplePos x="0" y="0"/>
            <wp:positionH relativeFrom="column">
              <wp:posOffset>118110</wp:posOffset>
            </wp:positionH>
            <wp:positionV relativeFrom="paragraph">
              <wp:posOffset>57947</wp:posOffset>
            </wp:positionV>
            <wp:extent cx="7914604" cy="1851016"/>
            <wp:effectExtent l="0" t="0" r="0" b="0"/>
            <wp:wrapNone/>
            <wp:docPr id="684" name="Picture 684" descr="\\svbcpbsfp01\sablefish\Lacko\Paper_2012\CTD2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vbcpbsfp01\sablefish\Lacko\Paper_2012\CTD200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914604" cy="18510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03B2" w:rsidRDefault="00E31873" w:rsidP="007C03B2">
      <w:r>
        <w:rPr>
          <w:noProof/>
        </w:rPr>
        <mc:AlternateContent>
          <mc:Choice Requires="wpg">
            <w:drawing>
              <wp:anchor distT="0" distB="0" distL="114300" distR="114300" simplePos="0" relativeHeight="251931648" behindDoc="0" locked="0" layoutInCell="1" allowOverlap="1" wp14:anchorId="3FC27331" wp14:editId="21C9F0D9">
                <wp:simplePos x="0" y="0"/>
                <wp:positionH relativeFrom="column">
                  <wp:posOffset>478465</wp:posOffset>
                </wp:positionH>
                <wp:positionV relativeFrom="paragraph">
                  <wp:posOffset>160729</wp:posOffset>
                </wp:positionV>
                <wp:extent cx="7760438" cy="266537"/>
                <wp:effectExtent l="0" t="0" r="0" b="635"/>
                <wp:wrapNone/>
                <wp:docPr id="82" name="Group 82"/>
                <wp:cNvGraphicFramePr/>
                <a:graphic xmlns:a="http://schemas.openxmlformats.org/drawingml/2006/main">
                  <a:graphicData uri="http://schemas.microsoft.com/office/word/2010/wordprocessingGroup">
                    <wpg:wgp>
                      <wpg:cNvGrpSpPr/>
                      <wpg:grpSpPr>
                        <a:xfrm>
                          <a:off x="0" y="0"/>
                          <a:ext cx="7760438" cy="266537"/>
                          <a:chOff x="0" y="0"/>
                          <a:chExt cx="7760438" cy="266537"/>
                        </a:xfrm>
                      </wpg:grpSpPr>
                      <wps:wsp>
                        <wps:cNvPr id="65" name="Text Box 2"/>
                        <wps:cNvSpPr txBox="1">
                          <a:spLocks noChangeArrowheads="1"/>
                        </wps:cNvSpPr>
                        <wps:spPr bwMode="auto">
                          <a:xfrm>
                            <a:off x="1084521" y="0"/>
                            <a:ext cx="1200150" cy="255905"/>
                          </a:xfrm>
                          <a:prstGeom prst="rect">
                            <a:avLst/>
                          </a:prstGeom>
                          <a:noFill/>
                          <a:ln w="9525">
                            <a:noFill/>
                            <a:miter lim="800000"/>
                            <a:headEnd/>
                            <a:tailEnd/>
                          </a:ln>
                        </wps:spPr>
                        <wps:txbx>
                          <w:txbxContent>
                            <w:p w:rsidR="007F0709" w:rsidRPr="00E31873" w:rsidRDefault="007F0709" w:rsidP="00E31873">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6</w:t>
                              </w:r>
                            </w:p>
                          </w:txbxContent>
                        </wps:txbx>
                        <wps:bodyPr rot="0" vert="horz" wrap="square" lIns="91440" tIns="45720" rIns="91440" bIns="45720" anchor="t" anchorCtr="0">
                          <a:noAutofit/>
                        </wps:bodyPr>
                      </wps:wsp>
                      <wps:wsp>
                        <wps:cNvPr id="74" name="Text Box 2"/>
                        <wps:cNvSpPr txBox="1">
                          <a:spLocks noChangeArrowheads="1"/>
                        </wps:cNvSpPr>
                        <wps:spPr bwMode="auto">
                          <a:xfrm>
                            <a:off x="2190307" y="0"/>
                            <a:ext cx="1200150" cy="255905"/>
                          </a:xfrm>
                          <a:prstGeom prst="rect">
                            <a:avLst/>
                          </a:prstGeom>
                          <a:noFill/>
                          <a:ln w="9525">
                            <a:noFill/>
                            <a:miter lim="800000"/>
                            <a:headEnd/>
                            <a:tailEnd/>
                          </a:ln>
                        </wps:spPr>
                        <wps:txbx>
                          <w:txbxContent>
                            <w:p w:rsidR="007F0709" w:rsidRPr="00E31873" w:rsidRDefault="007F0709" w:rsidP="00E31873">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8</w:t>
                              </w:r>
                            </w:p>
                          </w:txbxContent>
                        </wps:txbx>
                        <wps:bodyPr rot="0" vert="horz" wrap="square" lIns="91440" tIns="45720" rIns="91440" bIns="45720" anchor="t" anchorCtr="0">
                          <a:noAutofit/>
                        </wps:bodyPr>
                      </wps:wsp>
                      <wps:wsp>
                        <wps:cNvPr id="77" name="Text Box 2"/>
                        <wps:cNvSpPr txBox="1">
                          <a:spLocks noChangeArrowheads="1"/>
                        </wps:cNvSpPr>
                        <wps:spPr bwMode="auto">
                          <a:xfrm>
                            <a:off x="3296093" y="10632"/>
                            <a:ext cx="1200150" cy="255905"/>
                          </a:xfrm>
                          <a:prstGeom prst="rect">
                            <a:avLst/>
                          </a:prstGeom>
                          <a:noFill/>
                          <a:ln w="9525">
                            <a:noFill/>
                            <a:miter lim="800000"/>
                            <a:headEnd/>
                            <a:tailEnd/>
                          </a:ln>
                        </wps:spPr>
                        <wps:txbx>
                          <w:txbxContent>
                            <w:p w:rsidR="007F0709" w:rsidRPr="00E31873" w:rsidRDefault="007F0709" w:rsidP="00E31873">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6</w:t>
                              </w:r>
                            </w:p>
                          </w:txbxContent>
                        </wps:txbx>
                        <wps:bodyPr rot="0" vert="horz" wrap="square" lIns="91440" tIns="45720" rIns="91440" bIns="45720" anchor="t" anchorCtr="0">
                          <a:noAutofit/>
                        </wps:bodyPr>
                      </wps:wsp>
                      <wps:wsp>
                        <wps:cNvPr id="78" name="Text Box 2"/>
                        <wps:cNvSpPr txBox="1">
                          <a:spLocks noChangeArrowheads="1"/>
                        </wps:cNvSpPr>
                        <wps:spPr bwMode="auto">
                          <a:xfrm>
                            <a:off x="4380614" y="10632"/>
                            <a:ext cx="1200150" cy="255905"/>
                          </a:xfrm>
                          <a:prstGeom prst="rect">
                            <a:avLst/>
                          </a:prstGeom>
                          <a:noFill/>
                          <a:ln w="9525">
                            <a:noFill/>
                            <a:miter lim="800000"/>
                            <a:headEnd/>
                            <a:tailEnd/>
                          </a:ln>
                        </wps:spPr>
                        <wps:txbx>
                          <w:txbxContent>
                            <w:p w:rsidR="007F0709" w:rsidRPr="00E31873" w:rsidRDefault="007F0709" w:rsidP="00E31873">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7</w:t>
                              </w:r>
                            </w:p>
                          </w:txbxContent>
                        </wps:txbx>
                        <wps:bodyPr rot="0" vert="horz" wrap="square" lIns="91440" tIns="45720" rIns="91440" bIns="45720" anchor="t" anchorCtr="0">
                          <a:noAutofit/>
                        </wps:bodyPr>
                      </wps:wsp>
                      <wps:wsp>
                        <wps:cNvPr id="79" name="Text Box 2"/>
                        <wps:cNvSpPr txBox="1">
                          <a:spLocks noChangeArrowheads="1"/>
                        </wps:cNvSpPr>
                        <wps:spPr bwMode="auto">
                          <a:xfrm>
                            <a:off x="5454502" y="10632"/>
                            <a:ext cx="1200150" cy="255905"/>
                          </a:xfrm>
                          <a:prstGeom prst="rect">
                            <a:avLst/>
                          </a:prstGeom>
                          <a:noFill/>
                          <a:ln w="9525">
                            <a:noFill/>
                            <a:miter lim="800000"/>
                            <a:headEnd/>
                            <a:tailEnd/>
                          </a:ln>
                        </wps:spPr>
                        <wps:txbx>
                          <w:txbxContent>
                            <w:p w:rsidR="007F0709" w:rsidRPr="00E31873" w:rsidRDefault="007F0709" w:rsidP="00E31873">
                              <w:pPr>
                                <w:rPr>
                                  <w:rFonts w:asciiTheme="minorHAnsi" w:hAnsiTheme="minorHAnsi" w:cstheme="minorHAnsi"/>
                                  <w:sz w:val="22"/>
                                  <w:szCs w:val="22"/>
                                  <w:lang w:val="en-US"/>
                                </w:rPr>
                              </w:pPr>
                              <w:r w:rsidRPr="00E31873">
                                <w:rPr>
                                  <w:rFonts w:asciiTheme="minorHAnsi" w:hAnsiTheme="minorHAnsi" w:cstheme="minorHAnsi"/>
                                  <w:sz w:val="22"/>
                                  <w:szCs w:val="22"/>
                                  <w:lang w:val="en-US"/>
                                </w:rPr>
                                <w:t>n=13</w:t>
                              </w:r>
                            </w:p>
                          </w:txbxContent>
                        </wps:txbx>
                        <wps:bodyPr rot="0" vert="horz" wrap="square" lIns="91440" tIns="45720" rIns="91440" bIns="45720" anchor="t" anchorCtr="0">
                          <a:noAutofit/>
                        </wps:bodyPr>
                      </wps:wsp>
                      <wps:wsp>
                        <wps:cNvPr id="80" name="Text Box 2"/>
                        <wps:cNvSpPr txBox="1">
                          <a:spLocks noChangeArrowheads="1"/>
                        </wps:cNvSpPr>
                        <wps:spPr bwMode="auto">
                          <a:xfrm>
                            <a:off x="0" y="0"/>
                            <a:ext cx="1200150" cy="255905"/>
                          </a:xfrm>
                          <a:prstGeom prst="rect">
                            <a:avLst/>
                          </a:prstGeom>
                          <a:noFill/>
                          <a:ln w="9525">
                            <a:noFill/>
                            <a:miter lim="800000"/>
                            <a:headEnd/>
                            <a:tailEnd/>
                          </a:ln>
                        </wps:spPr>
                        <wps:txbx>
                          <w:txbxContent>
                            <w:p w:rsidR="007F0709" w:rsidRPr="00E31873" w:rsidRDefault="007F0709" w:rsidP="00E31873">
                              <w:pPr>
                                <w:rPr>
                                  <w:rFonts w:asciiTheme="minorHAnsi" w:hAnsiTheme="minorHAnsi" w:cstheme="minorHAnsi"/>
                                  <w:sz w:val="22"/>
                                  <w:szCs w:val="22"/>
                                  <w:lang w:val="en-US"/>
                                </w:rPr>
                              </w:pPr>
                              <w:r w:rsidRPr="00E31873">
                                <w:rPr>
                                  <w:rFonts w:asciiTheme="minorHAnsi" w:hAnsiTheme="minorHAnsi" w:cstheme="minorHAnsi"/>
                                  <w:sz w:val="22"/>
                                  <w:szCs w:val="22"/>
                                  <w:lang w:val="en-US"/>
                                </w:rPr>
                                <w:t>n=13</w:t>
                              </w:r>
                            </w:p>
                          </w:txbxContent>
                        </wps:txbx>
                        <wps:bodyPr rot="0" vert="horz" wrap="square" lIns="91440" tIns="45720" rIns="91440" bIns="45720" anchor="t" anchorCtr="0">
                          <a:noAutofit/>
                        </wps:bodyPr>
                      </wps:wsp>
                      <wps:wsp>
                        <wps:cNvPr id="81" name="Text Box 2"/>
                        <wps:cNvSpPr txBox="1">
                          <a:spLocks noChangeArrowheads="1"/>
                        </wps:cNvSpPr>
                        <wps:spPr bwMode="auto">
                          <a:xfrm>
                            <a:off x="6560288" y="0"/>
                            <a:ext cx="1200150" cy="255905"/>
                          </a:xfrm>
                          <a:prstGeom prst="rect">
                            <a:avLst/>
                          </a:prstGeom>
                          <a:noFill/>
                          <a:ln w="9525">
                            <a:noFill/>
                            <a:miter lim="800000"/>
                            <a:headEnd/>
                            <a:tailEnd/>
                          </a:ln>
                        </wps:spPr>
                        <wps:txbx>
                          <w:txbxContent>
                            <w:p w:rsidR="007F0709" w:rsidRPr="00E31873" w:rsidRDefault="007F0709" w:rsidP="00E31873">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6</w:t>
                              </w:r>
                            </w:p>
                          </w:txbxContent>
                        </wps:txbx>
                        <wps:bodyPr rot="0" vert="horz" wrap="square" lIns="91440" tIns="45720" rIns="91440" bIns="45720" anchor="t" anchorCtr="0">
                          <a:noAutofit/>
                        </wps:bodyPr>
                      </wps:wsp>
                    </wpg:wgp>
                  </a:graphicData>
                </a:graphic>
              </wp:anchor>
            </w:drawing>
          </mc:Choice>
          <mc:Fallback>
            <w:pict>
              <v:group id="Group 82" o:spid="_x0000_s1047" style="position:absolute;left:0;text-align:left;margin-left:37.65pt;margin-top:12.65pt;width:611.05pt;height:21pt;z-index:251931648" coordsize="77604,2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">
                <v:shape id="_x0000_s1048" type="#_x0000_t202" style="position:absolute;left:10845;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FHMIA&#10;AADbAAAADwAAAGRycy9kb3ducmV2LnhtbESPT4vCMBTE74LfITxhb5ooq2g1iijCnlzWf+Dt0Tzb&#10;YvNSmmi7394sLHgcZuY3zGLV2lI8qfaFYw3DgQJBnDpTcKbhdNz1pyB8QDZYOiYNv+Rhtex2FpgY&#10;1/APPQ8hExHCPkENeQhVIqVPc7LoB64ijt7N1RZDlHUmTY1NhNtSjpSaSIsFx4UcK9rklN4PD6vh&#10;vL9dL5/qO9vacdW4Vkm2M6n1R69dz0EEasM7/N/+MhomY/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8QUcwgAAANsAAAAPAAAAAAAAAAAAAAAAAJgCAABkcnMvZG93&#10;bnJldi54bWxQSwUGAAAAAAQABAD1AAAAhwMAAAAA&#10;" filled="f" stroked="f">
                  <v:textbox>
                    <w:txbxContent>
                      <w:p w:rsidR="007F0709" w:rsidRPr="00E31873" w:rsidRDefault="007F0709" w:rsidP="00E31873">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6</w:t>
                        </w:r>
                      </w:p>
                    </w:txbxContent>
                  </v:textbox>
                </v:shape>
                <v:shape id="_x0000_s1049" type="#_x0000_t202" style="position:absolute;left:21903;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2WsQA&#10;AADbAAAADwAAAGRycy9kb3ducmV2LnhtbESPQWvCQBSE7wX/w/IEb7qr2FbTbESUQk8tpip4e2Sf&#10;SWj2bchuTfrvuwWhx2FmvmHSzWAbcaPO1441zGcKBHHhTM2lhuPn63QFwgdkg41j0vBDHjbZ6CHF&#10;xLieD3TLQykihH2CGqoQ2kRKX1Rk0c9cSxy9q+sshii7UpoO+wi3jVwo9SQt1hwXKmxpV1HxlX9b&#10;Daf36+W8VB/l3j62vRuUZLuWWk/Gw/YFRKAh/Ifv7Tej4Xk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kNlrEAAAA2wAAAA8AAAAAAAAAAAAAAAAAmAIAAGRycy9k&#10;b3ducmV2LnhtbFBLBQYAAAAABAAEAPUAAACJAwAAAAA=&#10;" filled="f" stroked="f">
                  <v:textbox>
                    <w:txbxContent>
                      <w:p w:rsidR="007F0709" w:rsidRPr="00E31873" w:rsidRDefault="007F0709" w:rsidP="00E31873">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8</w:t>
                        </w:r>
                      </w:p>
                    </w:txbxContent>
                  </v:textbox>
                </v:shape>
                <v:shape id="_x0000_s1050" type="#_x0000_t202" style="position:absolute;left:32960;top:106;width:12002;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oLcMA&#10;AADbAAAADwAAAGRycy9kb3ducmV2LnhtbESPT2vCQBTE74LfYXlCb7prsf5JXUUqhZ6Upip4e2Sf&#10;SWj2bchuTfrtXUHwOMzMb5jlurOVuFLjS8caxiMFgjhzpuRcw+HnczgH4QOywcoxafgnD+tVv7fE&#10;xLiWv+mahlxECPsENRQh1ImUPivIoh+5mjh6F9dYDFE2uTQNthFuK/mq1FRaLDkuFFjTR0HZb/pn&#10;NRx3l/Npovb51r7VreuUZLuQWr8Mus07iEBdeIYf7S+jYTaD+5f4A+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aoLcMAAADbAAAADwAAAAAAAAAAAAAAAACYAgAAZHJzL2Rv&#10;d25yZXYueG1sUEsFBgAAAAAEAAQA9QAAAIgDAAAAAA==&#10;" filled="f" stroked="f">
                  <v:textbox>
                    <w:txbxContent>
                      <w:p w:rsidR="007F0709" w:rsidRPr="00E31873" w:rsidRDefault="007F0709" w:rsidP="00E31873">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6</w:t>
                        </w:r>
                      </w:p>
                    </w:txbxContent>
                  </v:textbox>
                </v:shape>
                <v:shape id="_x0000_s1051" type="#_x0000_t202" style="position:absolute;left:43806;top:106;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w:txbxContent>
                      <w:p w:rsidR="007F0709" w:rsidRPr="00E31873" w:rsidRDefault="007F0709" w:rsidP="00E31873">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7</w:t>
                        </w:r>
                      </w:p>
                    </w:txbxContent>
                  </v:textbox>
                </v:shape>
                <v:shape id="_x0000_s1052" type="#_x0000_t202" style="position:absolute;left:54545;top:106;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WZxMMA&#10;AADbAAAADwAAAGRycy9kb3ducmV2LnhtbESPW4vCMBSE3wX/QziCb2uiuF6qUURZ2KcVr+DboTm2&#10;xeakNFnb/febhQUfh5n5hlmuW1uKJ9W+cKxhOFAgiFNnCs40nE8fbzMQPiAbLB2Thh/ysF51O0tM&#10;jGv4QM9jyESEsE9QQx5ClUjp05ws+oGriKN3d7XFEGWdSVNjE+G2lCOlJtJiwXEhx4q2OaWP47fV&#10;cPm6365jtc929r1qXKsk27nUut9rNwsQgdrwCv+3P42G6Rz+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WZxMMAAADbAAAADwAAAAAAAAAAAAAAAACYAgAAZHJzL2Rv&#10;d25yZXYueG1sUEsFBgAAAAAEAAQA9QAAAIgDAAAAAA==&#10;" filled="f" stroked="f">
                  <v:textbox>
                    <w:txbxContent>
                      <w:p w:rsidR="007F0709" w:rsidRPr="00E31873" w:rsidRDefault="007F0709" w:rsidP="00E31873">
                        <w:pPr>
                          <w:rPr>
                            <w:rFonts w:asciiTheme="minorHAnsi" w:hAnsiTheme="minorHAnsi" w:cstheme="minorHAnsi"/>
                            <w:sz w:val="22"/>
                            <w:szCs w:val="22"/>
                            <w:lang w:val="en-US"/>
                          </w:rPr>
                        </w:pPr>
                        <w:r w:rsidRPr="00E31873">
                          <w:rPr>
                            <w:rFonts w:asciiTheme="minorHAnsi" w:hAnsiTheme="minorHAnsi" w:cstheme="minorHAnsi"/>
                            <w:sz w:val="22"/>
                            <w:szCs w:val="22"/>
                            <w:lang w:val="en-US"/>
                          </w:rPr>
                          <w:t>n=13</w:t>
                        </w:r>
                      </w:p>
                    </w:txbxContent>
                  </v:textbox>
                </v:shape>
                <v:shape id="_x0000_s1053" type="#_x0000_t202" style="position:absolute;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Afr8A&#10;AADbAAAADwAAAGRycy9kb3ducmV2LnhtbERPy4rCMBTdC/5DuMLsNHEYRatRxEFw5WB9gLtLc22L&#10;zU1poq1/P1kMzPJw3st1ZyvxosaXjjWMRwoEceZMybmG82k3nIHwAdlg5Zg0vMnDetXvLTExruUj&#10;vdKQixjCPkENRQh1IqXPCrLoR64mjtzdNRZDhE0uTYNtDLeV/FRqKi2WHBsKrGlbUPZIn1bD5XC/&#10;Xb/UT/5tJ3XrOiXZzqXWH4NuswARqAv/4j/33miYxf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ikB+vwAAANsAAAAPAAAAAAAAAAAAAAAAAJgCAABkcnMvZG93bnJl&#10;di54bWxQSwUGAAAAAAQABAD1AAAAhAMAAAAA&#10;" filled="f" stroked="f">
                  <v:textbox>
                    <w:txbxContent>
                      <w:p w:rsidR="007F0709" w:rsidRPr="00E31873" w:rsidRDefault="007F0709" w:rsidP="00E31873">
                        <w:pPr>
                          <w:rPr>
                            <w:rFonts w:asciiTheme="minorHAnsi" w:hAnsiTheme="minorHAnsi" w:cstheme="minorHAnsi"/>
                            <w:sz w:val="22"/>
                            <w:szCs w:val="22"/>
                            <w:lang w:val="en-US"/>
                          </w:rPr>
                        </w:pPr>
                        <w:r w:rsidRPr="00E31873">
                          <w:rPr>
                            <w:rFonts w:asciiTheme="minorHAnsi" w:hAnsiTheme="minorHAnsi" w:cstheme="minorHAnsi"/>
                            <w:sz w:val="22"/>
                            <w:szCs w:val="22"/>
                            <w:lang w:val="en-US"/>
                          </w:rPr>
                          <w:t>n=13</w:t>
                        </w:r>
                      </w:p>
                    </w:txbxContent>
                  </v:textbox>
                </v:shape>
                <v:shape id="_x0000_s1054" type="#_x0000_t202" style="position:absolute;left:65602;width:12002;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w:txbxContent>
                      <w:p w:rsidR="007F0709" w:rsidRPr="00E31873" w:rsidRDefault="007F0709" w:rsidP="00E31873">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6</w:t>
                        </w:r>
                      </w:p>
                    </w:txbxContent>
                  </v:textbox>
                </v:shape>
              </v:group>
            </w:pict>
          </mc:Fallback>
        </mc:AlternateContent>
      </w:r>
      <w:r w:rsidR="001435FA">
        <w:rPr>
          <w:noProof/>
        </w:rPr>
        <mc:AlternateContent>
          <mc:Choice Requires="wps">
            <w:drawing>
              <wp:anchor distT="0" distB="0" distL="114300" distR="114300" simplePos="0" relativeHeight="251915264" behindDoc="0" locked="0" layoutInCell="1" allowOverlap="1" wp14:anchorId="5B298AB3" wp14:editId="63BAD502">
                <wp:simplePos x="0" y="0"/>
                <wp:positionH relativeFrom="column">
                  <wp:posOffset>-162560</wp:posOffset>
                </wp:positionH>
                <wp:positionV relativeFrom="paragraph">
                  <wp:posOffset>146847</wp:posOffset>
                </wp:positionV>
                <wp:extent cx="1200150" cy="255905"/>
                <wp:effectExtent l="0" t="0" r="0" b="0"/>
                <wp:wrapNone/>
                <wp:docPr id="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55905"/>
                        </a:xfrm>
                        <a:prstGeom prst="rect">
                          <a:avLst/>
                        </a:prstGeom>
                        <a:noFill/>
                        <a:ln w="9525">
                          <a:noFill/>
                          <a:miter lim="800000"/>
                          <a:headEnd/>
                          <a:tailEnd/>
                        </a:ln>
                      </wps:spPr>
                      <wps:txbx>
                        <w:txbxContent>
                          <w:p w:rsidR="007F0709" w:rsidRPr="00E31873" w:rsidRDefault="007F0709" w:rsidP="00C525D4">
                            <w:pPr>
                              <w:rPr>
                                <w:rFonts w:asciiTheme="minorHAnsi" w:hAnsiTheme="minorHAnsi" w:cstheme="minorHAnsi"/>
                                <w:sz w:val="22"/>
                                <w:szCs w:val="22"/>
                                <w:lang w:val="en-US"/>
                              </w:rPr>
                            </w:pPr>
                            <w:r w:rsidRPr="00E31873">
                              <w:rPr>
                                <w:rFonts w:asciiTheme="minorHAnsi" w:hAnsiTheme="minorHAnsi" w:cstheme="minorHAnsi"/>
                                <w:sz w:val="22"/>
                                <w:szCs w:val="22"/>
                                <w:lang w:val="en-US"/>
                              </w:rPr>
                              <w:t>2007</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Text Box 2" o:spid="_x0000_s1055" type="#_x0000_t202" style="position:absolute;left:0;text-align:left;margin-left:-12.8pt;margin-top:11.55pt;width:94.5pt;height:20.15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" filled="f" stroked="f">
                <v:textbox>
                  <w:txbxContent>
                    <w:p w:rsidR="007F0709" w:rsidRPr="00E31873" w:rsidRDefault="007F0709" w:rsidP="00C525D4">
                      <w:pPr>
                        <w:rPr>
                          <w:rFonts w:asciiTheme="minorHAnsi" w:hAnsiTheme="minorHAnsi" w:cstheme="minorHAnsi"/>
                          <w:sz w:val="22"/>
                          <w:szCs w:val="22"/>
                          <w:lang w:val="en-US"/>
                        </w:rPr>
                      </w:pPr>
                      <w:r w:rsidRPr="00E31873">
                        <w:rPr>
                          <w:rFonts w:asciiTheme="minorHAnsi" w:hAnsiTheme="minorHAnsi" w:cstheme="minorHAnsi"/>
                          <w:sz w:val="22"/>
                          <w:szCs w:val="22"/>
                          <w:lang w:val="en-US"/>
                        </w:rPr>
                        <w:t>2007</w:t>
                      </w:r>
                    </w:p>
                  </w:txbxContent>
                </v:textbox>
              </v:shape>
            </w:pict>
          </mc:Fallback>
        </mc:AlternateContent>
      </w:r>
    </w:p>
    <w:p w:rsidR="007C03B2" w:rsidRDefault="00C525D4" w:rsidP="007C03B2">
      <w:r>
        <w:rPr>
          <w:noProof/>
        </w:rPr>
        <mc:AlternateContent>
          <mc:Choice Requires="wps">
            <w:drawing>
              <wp:anchor distT="0" distB="0" distL="114300" distR="114300" simplePos="0" relativeHeight="251724800" behindDoc="1" locked="0" layoutInCell="1" allowOverlap="1" wp14:anchorId="118AA1B8" wp14:editId="0E6ACA37">
                <wp:simplePos x="0" y="0"/>
                <wp:positionH relativeFrom="column">
                  <wp:posOffset>-148856</wp:posOffset>
                </wp:positionH>
                <wp:positionV relativeFrom="paragraph">
                  <wp:posOffset>20689</wp:posOffset>
                </wp:positionV>
                <wp:extent cx="1200150" cy="255905"/>
                <wp:effectExtent l="0" t="0" r="0" b="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55905"/>
                        </a:xfrm>
                        <a:prstGeom prst="rect">
                          <a:avLst/>
                        </a:prstGeom>
                        <a:noFill/>
                        <a:ln w="9525">
                          <a:noFill/>
                          <a:miter lim="800000"/>
                          <a:headEnd/>
                          <a:tailEnd/>
                        </a:ln>
                      </wps:spPr>
                      <wps:txbx>
                        <w:txbxContent>
                          <w:p w:rsidR="007F0709" w:rsidRPr="00864592" w:rsidRDefault="007F0709" w:rsidP="007C03B2">
                            <w:pPr>
                              <w:rPr>
                                <w:sz w:val="22"/>
                                <w:szCs w:val="22"/>
                                <w:lang w:val="en-US"/>
                              </w:rPr>
                            </w:pPr>
                            <w:r>
                              <w:rPr>
                                <w:sz w:val="22"/>
                                <w:szCs w:val="22"/>
                                <w:lang w:val="en-US"/>
                              </w:rPr>
                              <w:t>2007</w:t>
                            </w:r>
                          </w:p>
                        </w:txbxContent>
                      </wps:txbx>
                      <wps:bodyPr rot="0" vert="horz" wrap="square" lIns="91440" tIns="45720" rIns="91440" bIns="45720" anchor="t" anchorCtr="0">
                        <a:noAutofit/>
                      </wps:bodyPr>
                    </wps:wsp>
                  </a:graphicData>
                </a:graphic>
              </wp:anchor>
            </w:drawing>
          </mc:Choice>
          <mc:Fallback>
            <w:pict>
              <v:shape id="_x0000_s1056" type="#_x0000_t202" style="position:absolute;left:0;text-align:left;margin-left:-11.7pt;margin-top:1.65pt;width:94.5pt;height:20.1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" filled="f" stroked="f">
                <v:textbox>
                  <w:txbxContent>
                    <w:p w:rsidR="007F0709" w:rsidRPr="00864592" w:rsidRDefault="007F0709" w:rsidP="007C03B2">
                      <w:pPr>
                        <w:rPr>
                          <w:sz w:val="22"/>
                          <w:szCs w:val="22"/>
                          <w:lang w:val="en-US"/>
                        </w:rPr>
                      </w:pPr>
                      <w:r>
                        <w:rPr>
                          <w:sz w:val="22"/>
                          <w:szCs w:val="22"/>
                          <w:lang w:val="en-US"/>
                        </w:rPr>
                        <w:t>2007</w:t>
                      </w:r>
                    </w:p>
                  </w:txbxContent>
                </v:textbox>
              </v:shape>
            </w:pict>
          </mc:Fallback>
        </mc:AlternateContent>
      </w:r>
    </w:p>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C525D4" w:rsidP="007C03B2">
      <w:r>
        <w:rPr>
          <w:noProof/>
        </w:rPr>
        <w:drawing>
          <wp:anchor distT="0" distB="0" distL="114300" distR="114300" simplePos="0" relativeHeight="251725824" behindDoc="1" locked="0" layoutInCell="1" allowOverlap="1" wp14:anchorId="31DC6690" wp14:editId="6F578032">
            <wp:simplePos x="0" y="0"/>
            <wp:positionH relativeFrom="column">
              <wp:posOffset>127369</wp:posOffset>
            </wp:positionH>
            <wp:positionV relativeFrom="paragraph">
              <wp:posOffset>161659</wp:posOffset>
            </wp:positionV>
            <wp:extent cx="8001000" cy="1733550"/>
            <wp:effectExtent l="0" t="0" r="0" b="0"/>
            <wp:wrapNone/>
            <wp:docPr id="323" name="Picture 323" descr="\\svbcpbsfp01\sablefish\Lacko\paper2006-07\2012\CTD2008_pa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svbcpbsfp01\sablefish\Lacko\paper2006-07\2012\CTD2008_paper.pn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001000" cy="1733550"/>
                    </a:xfrm>
                    <a:prstGeom prst="rect">
                      <a:avLst/>
                    </a:prstGeom>
                    <a:noFill/>
                    <a:ln>
                      <a:noFill/>
                    </a:ln>
                  </pic:spPr>
                </pic:pic>
              </a:graphicData>
            </a:graphic>
          </wp:anchor>
        </w:drawing>
      </w:r>
    </w:p>
    <w:p w:rsidR="007C03B2" w:rsidRDefault="007C03B2" w:rsidP="007C03B2">
      <w:r>
        <w:rPr>
          <w:noProof/>
        </w:rPr>
        <mc:AlternateContent>
          <mc:Choice Requires="wps">
            <w:drawing>
              <wp:anchor distT="0" distB="0" distL="114300" distR="114300" simplePos="0" relativeHeight="251721728" behindDoc="0" locked="0" layoutInCell="1" allowOverlap="1" wp14:anchorId="0ADDEEDC" wp14:editId="7F212896">
                <wp:simplePos x="0" y="0"/>
                <wp:positionH relativeFrom="column">
                  <wp:posOffset>-152400</wp:posOffset>
                </wp:positionH>
                <wp:positionV relativeFrom="paragraph">
                  <wp:posOffset>157035</wp:posOffset>
                </wp:positionV>
                <wp:extent cx="1200150" cy="255905"/>
                <wp:effectExtent l="0" t="0" r="0" b="0"/>
                <wp:wrapNone/>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55905"/>
                        </a:xfrm>
                        <a:prstGeom prst="rect">
                          <a:avLst/>
                        </a:prstGeom>
                        <a:noFill/>
                        <a:ln w="9525">
                          <a:noFill/>
                          <a:miter lim="800000"/>
                          <a:headEnd/>
                          <a:tailEnd/>
                        </a:ln>
                      </wps:spPr>
                      <wps:txbx>
                        <w:txbxContent>
                          <w:p w:rsidR="007F0709" w:rsidRPr="00E53DED" w:rsidRDefault="007F0709" w:rsidP="007C03B2">
                            <w:pPr>
                              <w:rPr>
                                <w:rFonts w:asciiTheme="minorHAnsi" w:hAnsiTheme="minorHAnsi" w:cstheme="minorHAnsi"/>
                                <w:sz w:val="22"/>
                                <w:szCs w:val="22"/>
                                <w:lang w:val="en-US"/>
                              </w:rPr>
                            </w:pPr>
                            <w:r w:rsidRPr="00E53DED">
                              <w:rPr>
                                <w:rFonts w:asciiTheme="minorHAnsi" w:hAnsiTheme="minorHAnsi" w:cstheme="minorHAnsi"/>
                                <w:sz w:val="22"/>
                                <w:szCs w:val="22"/>
                                <w:lang w:val="en-US"/>
                              </w:rPr>
                              <w:t>2008</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057" type="#_x0000_t202" style="position:absolute;left:0;text-align:left;margin-left:-12pt;margin-top:12.35pt;width:94.5pt;height:20.1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" filled="f" stroked="f">
                <v:textbox>
                  <w:txbxContent>
                    <w:p w:rsidR="007F0709" w:rsidRPr="00E53DED" w:rsidRDefault="007F0709" w:rsidP="007C03B2">
                      <w:pPr>
                        <w:rPr>
                          <w:rFonts w:asciiTheme="minorHAnsi" w:hAnsiTheme="minorHAnsi" w:cstheme="minorHAnsi"/>
                          <w:sz w:val="22"/>
                          <w:szCs w:val="22"/>
                          <w:lang w:val="en-US"/>
                        </w:rPr>
                      </w:pPr>
                      <w:r w:rsidRPr="00E53DED">
                        <w:rPr>
                          <w:rFonts w:asciiTheme="minorHAnsi" w:hAnsiTheme="minorHAnsi" w:cstheme="minorHAnsi"/>
                          <w:sz w:val="22"/>
                          <w:szCs w:val="22"/>
                          <w:lang w:val="en-US"/>
                        </w:rPr>
                        <w:t>2008</w:t>
                      </w:r>
                    </w:p>
                  </w:txbxContent>
                </v:textbox>
              </v:shape>
            </w:pict>
          </mc:Fallback>
        </mc:AlternateContent>
      </w:r>
    </w:p>
    <w:p w:rsidR="007C03B2" w:rsidRDefault="00E53DED" w:rsidP="007C03B2">
      <w:r>
        <w:rPr>
          <w:noProof/>
        </w:rPr>
        <mc:AlternateContent>
          <mc:Choice Requires="wpg">
            <w:drawing>
              <wp:anchor distT="0" distB="0" distL="114300" distR="114300" simplePos="0" relativeHeight="251933696" behindDoc="0" locked="0" layoutInCell="1" allowOverlap="1" wp14:anchorId="361F0B50" wp14:editId="6001C976">
                <wp:simplePos x="0" y="0"/>
                <wp:positionH relativeFrom="column">
                  <wp:posOffset>477520</wp:posOffset>
                </wp:positionH>
                <wp:positionV relativeFrom="paragraph">
                  <wp:posOffset>27467</wp:posOffset>
                </wp:positionV>
                <wp:extent cx="7760335" cy="266065"/>
                <wp:effectExtent l="0" t="0" r="0" b="635"/>
                <wp:wrapNone/>
                <wp:docPr id="83" name="Group 83"/>
                <wp:cNvGraphicFramePr/>
                <a:graphic xmlns:a="http://schemas.openxmlformats.org/drawingml/2006/main">
                  <a:graphicData uri="http://schemas.microsoft.com/office/word/2010/wordprocessingGroup">
                    <wpg:wgp>
                      <wpg:cNvGrpSpPr/>
                      <wpg:grpSpPr>
                        <a:xfrm>
                          <a:off x="0" y="0"/>
                          <a:ext cx="7760335" cy="266065"/>
                          <a:chOff x="0" y="0"/>
                          <a:chExt cx="7760438" cy="266537"/>
                        </a:xfrm>
                      </wpg:grpSpPr>
                      <wps:wsp>
                        <wps:cNvPr id="85" name="Text Box 2"/>
                        <wps:cNvSpPr txBox="1">
                          <a:spLocks noChangeArrowheads="1"/>
                        </wps:cNvSpPr>
                        <wps:spPr bwMode="auto">
                          <a:xfrm>
                            <a:off x="1084521" y="0"/>
                            <a:ext cx="1200150" cy="255905"/>
                          </a:xfrm>
                          <a:prstGeom prst="rect">
                            <a:avLst/>
                          </a:prstGeom>
                          <a:noFill/>
                          <a:ln w="9525">
                            <a:noFill/>
                            <a:miter lim="800000"/>
                            <a:headEnd/>
                            <a:tailEnd/>
                          </a:ln>
                        </wps:spPr>
                        <wps:txbx>
                          <w:txbxContent>
                            <w:p w:rsidR="007F0709" w:rsidRPr="00E31873" w:rsidRDefault="007F0709" w:rsidP="00E53DED">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13</w:t>
                              </w:r>
                            </w:p>
                          </w:txbxContent>
                        </wps:txbx>
                        <wps:bodyPr rot="0" vert="horz" wrap="square" lIns="91440" tIns="45720" rIns="91440" bIns="45720" anchor="t" anchorCtr="0">
                          <a:noAutofit/>
                        </wps:bodyPr>
                      </wps:wsp>
                      <wps:wsp>
                        <wps:cNvPr id="86" name="Text Box 2"/>
                        <wps:cNvSpPr txBox="1">
                          <a:spLocks noChangeArrowheads="1"/>
                        </wps:cNvSpPr>
                        <wps:spPr bwMode="auto">
                          <a:xfrm>
                            <a:off x="2190307" y="0"/>
                            <a:ext cx="1200150" cy="255905"/>
                          </a:xfrm>
                          <a:prstGeom prst="rect">
                            <a:avLst/>
                          </a:prstGeom>
                          <a:noFill/>
                          <a:ln w="9525">
                            <a:noFill/>
                            <a:miter lim="800000"/>
                            <a:headEnd/>
                            <a:tailEnd/>
                          </a:ln>
                        </wps:spPr>
                        <wps:txbx>
                          <w:txbxContent>
                            <w:p w:rsidR="007F0709" w:rsidRPr="00E31873" w:rsidRDefault="007F0709" w:rsidP="00E53DED">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4</w:t>
                              </w:r>
                            </w:p>
                          </w:txbxContent>
                        </wps:txbx>
                        <wps:bodyPr rot="0" vert="horz" wrap="square" lIns="91440" tIns="45720" rIns="91440" bIns="45720" anchor="t" anchorCtr="0">
                          <a:noAutofit/>
                        </wps:bodyPr>
                      </wps:wsp>
                      <wps:wsp>
                        <wps:cNvPr id="87" name="Text Box 2"/>
                        <wps:cNvSpPr txBox="1">
                          <a:spLocks noChangeArrowheads="1"/>
                        </wps:cNvSpPr>
                        <wps:spPr bwMode="auto">
                          <a:xfrm>
                            <a:off x="3296093" y="10632"/>
                            <a:ext cx="1200150" cy="255905"/>
                          </a:xfrm>
                          <a:prstGeom prst="rect">
                            <a:avLst/>
                          </a:prstGeom>
                          <a:noFill/>
                          <a:ln w="9525">
                            <a:noFill/>
                            <a:miter lim="800000"/>
                            <a:headEnd/>
                            <a:tailEnd/>
                          </a:ln>
                        </wps:spPr>
                        <wps:txbx>
                          <w:txbxContent>
                            <w:p w:rsidR="007F0709" w:rsidRPr="00E31873" w:rsidRDefault="007F0709" w:rsidP="00E53DED">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27</w:t>
                              </w:r>
                            </w:p>
                          </w:txbxContent>
                        </wps:txbx>
                        <wps:bodyPr rot="0" vert="horz" wrap="square" lIns="91440" tIns="45720" rIns="91440" bIns="45720" anchor="t" anchorCtr="0">
                          <a:noAutofit/>
                        </wps:bodyPr>
                      </wps:wsp>
                      <wps:wsp>
                        <wps:cNvPr id="88" name="Text Box 2"/>
                        <wps:cNvSpPr txBox="1">
                          <a:spLocks noChangeArrowheads="1"/>
                        </wps:cNvSpPr>
                        <wps:spPr bwMode="auto">
                          <a:xfrm>
                            <a:off x="4380614" y="10632"/>
                            <a:ext cx="1200150" cy="255905"/>
                          </a:xfrm>
                          <a:prstGeom prst="rect">
                            <a:avLst/>
                          </a:prstGeom>
                          <a:noFill/>
                          <a:ln w="9525">
                            <a:noFill/>
                            <a:miter lim="800000"/>
                            <a:headEnd/>
                            <a:tailEnd/>
                          </a:ln>
                        </wps:spPr>
                        <wps:txbx>
                          <w:txbxContent>
                            <w:p w:rsidR="007F0709" w:rsidRPr="00E31873" w:rsidRDefault="007F0709" w:rsidP="00E53DED">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3</w:t>
                              </w:r>
                            </w:p>
                          </w:txbxContent>
                        </wps:txbx>
                        <wps:bodyPr rot="0" vert="horz" wrap="square" lIns="91440" tIns="45720" rIns="91440" bIns="45720" anchor="t" anchorCtr="0">
                          <a:noAutofit/>
                        </wps:bodyPr>
                      </wps:wsp>
                      <wps:wsp>
                        <wps:cNvPr id="89" name="Text Box 2"/>
                        <wps:cNvSpPr txBox="1">
                          <a:spLocks noChangeArrowheads="1"/>
                        </wps:cNvSpPr>
                        <wps:spPr bwMode="auto">
                          <a:xfrm>
                            <a:off x="5454502" y="10632"/>
                            <a:ext cx="1200150" cy="255905"/>
                          </a:xfrm>
                          <a:prstGeom prst="rect">
                            <a:avLst/>
                          </a:prstGeom>
                          <a:noFill/>
                          <a:ln w="9525">
                            <a:noFill/>
                            <a:miter lim="800000"/>
                            <a:headEnd/>
                            <a:tailEnd/>
                          </a:ln>
                        </wps:spPr>
                        <wps:txbx>
                          <w:txbxContent>
                            <w:p w:rsidR="007F0709" w:rsidRPr="00E31873" w:rsidRDefault="007F0709" w:rsidP="00E53DED">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24</w:t>
                              </w:r>
                            </w:p>
                          </w:txbxContent>
                        </wps:txbx>
                        <wps:bodyPr rot="0" vert="horz" wrap="square" lIns="91440" tIns="45720" rIns="91440" bIns="45720" anchor="t" anchorCtr="0">
                          <a:noAutofit/>
                        </wps:bodyPr>
                      </wps:wsp>
                      <wps:wsp>
                        <wps:cNvPr id="90" name="Text Box 2"/>
                        <wps:cNvSpPr txBox="1">
                          <a:spLocks noChangeArrowheads="1"/>
                        </wps:cNvSpPr>
                        <wps:spPr bwMode="auto">
                          <a:xfrm>
                            <a:off x="0" y="0"/>
                            <a:ext cx="1200150" cy="255905"/>
                          </a:xfrm>
                          <a:prstGeom prst="rect">
                            <a:avLst/>
                          </a:prstGeom>
                          <a:noFill/>
                          <a:ln w="9525">
                            <a:noFill/>
                            <a:miter lim="800000"/>
                            <a:headEnd/>
                            <a:tailEnd/>
                          </a:ln>
                        </wps:spPr>
                        <wps:txbx>
                          <w:txbxContent>
                            <w:p w:rsidR="007F0709" w:rsidRPr="00E31873" w:rsidRDefault="007F0709" w:rsidP="00E53DED">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9</w:t>
                              </w:r>
                            </w:p>
                          </w:txbxContent>
                        </wps:txbx>
                        <wps:bodyPr rot="0" vert="horz" wrap="square" lIns="91440" tIns="45720" rIns="91440" bIns="45720" anchor="t" anchorCtr="0">
                          <a:noAutofit/>
                        </wps:bodyPr>
                      </wps:wsp>
                      <wps:wsp>
                        <wps:cNvPr id="91" name="Text Box 2"/>
                        <wps:cNvSpPr txBox="1">
                          <a:spLocks noChangeArrowheads="1"/>
                        </wps:cNvSpPr>
                        <wps:spPr bwMode="auto">
                          <a:xfrm>
                            <a:off x="6560288" y="0"/>
                            <a:ext cx="1200150" cy="255905"/>
                          </a:xfrm>
                          <a:prstGeom prst="rect">
                            <a:avLst/>
                          </a:prstGeom>
                          <a:noFill/>
                          <a:ln w="9525">
                            <a:noFill/>
                            <a:miter lim="800000"/>
                            <a:headEnd/>
                            <a:tailEnd/>
                          </a:ln>
                        </wps:spPr>
                        <wps:txbx>
                          <w:txbxContent>
                            <w:p w:rsidR="007F0709" w:rsidRPr="00E31873" w:rsidRDefault="007F0709" w:rsidP="00E53DED">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8</w:t>
                              </w:r>
                            </w:p>
                          </w:txbxContent>
                        </wps:txbx>
                        <wps:bodyPr rot="0" vert="horz" wrap="square" lIns="91440" tIns="45720" rIns="91440" bIns="45720" anchor="t" anchorCtr="0">
                          <a:noAutofit/>
                        </wps:bodyPr>
                      </wps:wsp>
                    </wpg:wgp>
                  </a:graphicData>
                </a:graphic>
              </wp:anchor>
            </w:drawing>
          </mc:Choice>
          <mc:Fallback>
            <w:pict>
              <v:group id="Group 83" o:spid="_x0000_s1058" style="position:absolute;left:0;text-align:left;margin-left:37.6pt;margin-top:2.15pt;width:611.05pt;height:20.95pt;z-index:251933696" coordsize="77604,2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">
                <v:shape id="_x0000_s1059" type="#_x0000_t202" style="position:absolute;left:10845;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3j5sIA&#10;AADbAAAADwAAAGRycy9kb3ducmV2LnhtbESPT4vCMBTE74LfITzBmyYuKlqNIiuCp138C94ezbMt&#10;Ni+libb77TcLCx6HmfkNs1y3thQvqn3hWMNoqEAQp84UnGk4n3aDGQgfkA2WjknDD3lYr7qdJSbG&#10;NXyg1zFkIkLYJ6ghD6FKpPRpThb90FXE0bu72mKIss6kqbGJcFvKD6Wm0mLBcSHHij5zSh/Hp9Vw&#10;+brfrmP1nW3tpGpcqyTbudS632s3CxCB2vAO/7f3RsNsAn9f4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ePmwgAAANsAAAAPAAAAAAAAAAAAAAAAAJgCAABkcnMvZG93&#10;bnJldi54bWxQSwUGAAAAAAQABAD1AAAAhwMAAAAA&#10;" filled="f" stroked="f">
                  <v:textbox>
                    <w:txbxContent>
                      <w:p w:rsidR="007F0709" w:rsidRPr="00E31873" w:rsidRDefault="007F0709" w:rsidP="00E53DED">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13</w:t>
                        </w:r>
                      </w:p>
                    </w:txbxContent>
                  </v:textbox>
                </v:shape>
                <v:shape id="_x0000_s1060" type="#_x0000_t202" style="position:absolute;left:21903;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99kcIA&#10;AADbAAAADwAAAGRycy9kb3ducmV2LnhtbESPQYvCMBSE74L/ITzBmybKKm7XKKIseFJ0dwVvj+bZ&#10;lm1eShNt/fdGEDwOM/MNM1+2thQ3qn3hWMNoqEAQp84UnGn4/fkezED4gGywdEwa7uRhueh25pgY&#10;1/CBbseQiQhhn6CGPIQqkdKnOVn0Q1cRR+/iaoshyjqTpsYmwm0px0pNpcWC40KOFa1zSv+PV6vh&#10;b3c5nz7UPtvYSdW4Vkm2n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32RwgAAANsAAAAPAAAAAAAAAAAAAAAAAJgCAABkcnMvZG93&#10;bnJldi54bWxQSwUGAAAAAAQABAD1AAAAhwMAAAAA&#10;" filled="f" stroked="f">
                  <v:textbox>
                    <w:txbxContent>
                      <w:p w:rsidR="007F0709" w:rsidRPr="00E31873" w:rsidRDefault="007F0709" w:rsidP="00E53DED">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4</w:t>
                        </w:r>
                      </w:p>
                    </w:txbxContent>
                  </v:textbox>
                </v:shape>
                <v:shape id="_x0000_s1061" type="#_x0000_t202" style="position:absolute;left:32960;top:106;width:12002;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PYCsMA&#10;AADbAAAADwAAAGRycy9kb3ducmV2LnhtbESPT4vCMBTE74LfITxhb2uysv6rRpFdBE+Kuit4ezTP&#10;tmzzUppo67c3woLHYWZ+w8yXrS3FjWpfONbw0VcgiFNnCs40/BzX7xMQPiAbLB2Thjt5WC66nTkm&#10;xjW8p9shZCJC2CeoIQ+hSqT0aU4Wfd9VxNG7uNpiiLLOpKmxiXBbyoFSI2mx4LiQY0VfOaV/h6vV&#10;8Lu9nE+fapd922HVuFZJtlOp9VuvXc1ABGrDK/zf3hgNkzE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PYCsMAAADbAAAADwAAAAAAAAAAAAAAAACYAgAAZHJzL2Rv&#10;d25yZXYueG1sUEsFBgAAAAAEAAQA9QAAAIgDAAAAAA==&#10;" filled="f" stroked="f">
                  <v:textbox>
                    <w:txbxContent>
                      <w:p w:rsidR="007F0709" w:rsidRPr="00E31873" w:rsidRDefault="007F0709" w:rsidP="00E53DED">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27</w:t>
                        </w:r>
                      </w:p>
                    </w:txbxContent>
                  </v:textbox>
                </v:shape>
                <v:shape id="_x0000_s1062" type="#_x0000_t202" style="position:absolute;left:43806;top:106;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xMeL8A&#10;AADbAAAADwAAAGRycy9kb3ducmV2LnhtbERPy4rCMBTdC/5DuMLsNHEYRatRxEFw5WB9gLtLc22L&#10;zU1poq1/P1kMzPJw3st1ZyvxosaXjjWMRwoEceZMybmG82k3nIHwAdlg5Zg0vMnDetXvLTExruUj&#10;vdKQixjCPkENRQh1IqXPCrLoR64mjtzdNRZDhE0uTYNtDLeV/FRqKi2WHBsKrGlbUPZIn1bD5XC/&#10;Xb/UT/5tJ3XrOiXZzqXWH4NuswARqAv/4j/33miYxbH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Ex4vwAAANsAAAAPAAAAAAAAAAAAAAAAAJgCAABkcnMvZG93bnJl&#10;di54bWxQSwUGAAAAAAQABAD1AAAAhAMAAAAA&#10;" filled="f" stroked="f">
                  <v:textbox>
                    <w:txbxContent>
                      <w:p w:rsidR="007F0709" w:rsidRPr="00E31873" w:rsidRDefault="007F0709" w:rsidP="00E53DED">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3</w:t>
                        </w:r>
                      </w:p>
                    </w:txbxContent>
                  </v:textbox>
                </v:shape>
                <v:shape id="_x0000_s1063" type="#_x0000_t202" style="position:absolute;left:54545;top:106;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Dp48IA&#10;AADbAAAADwAAAGRycy9kb3ducmV2LnhtbESPT4vCMBTE7wt+h/CEva2JsitajSKKsKcV/4K3R/Ns&#10;i81LaaLtfnsjCB6HmfkNM523thR3qn3hWEO/p0AQp84UnGk47NdfIxA+IBssHZOGf/Iwn3U+ppgY&#10;1/CW7ruQiQhhn6CGPIQqkdKnOVn0PVcRR+/iaoshyjqTpsYmwm0pB0oNpcWC40KOFS1zSq+7m9Vw&#10;/LucT99qk63sT9W4Vkm2Y6n1Z7ddTEAEasM7/Gr/Gg2jMT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sOnjwgAAANsAAAAPAAAAAAAAAAAAAAAAAJgCAABkcnMvZG93&#10;bnJldi54bWxQSwUGAAAAAAQABAD1AAAAhwMAAAAA&#10;" filled="f" stroked="f">
                  <v:textbox>
                    <w:txbxContent>
                      <w:p w:rsidR="007F0709" w:rsidRPr="00E31873" w:rsidRDefault="007F0709" w:rsidP="00E53DED">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24</w:t>
                        </w:r>
                      </w:p>
                    </w:txbxContent>
                  </v:textbox>
                </v:shape>
                <v:shape id="_x0000_s1064" type="#_x0000_t202" style="position:absolute;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PWo78A&#10;AADbAAAADwAAAGRycy9kb3ducmV2LnhtbERPy4rCMBTdC/5DuMLsNHEYRatRxEFw5WB9gLtLc22L&#10;zU1poq1/P1kMzPJw3st1ZyvxosaXjjWMRwoEceZMybmG82k3nIHwAdlg5Zg0vMnDetXvLTExruUj&#10;vdKQixjCPkENRQh1IqXPCrLoR64mjtzdNRZDhE0uTYNtDLeV/FRqKi2WHBsKrGlbUPZIn1bD5XC/&#10;Xb/UT/5tJ3XrOiXZzqXWH4NuswARqAv/4j/33miYx/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U9ajvwAAANsAAAAPAAAAAAAAAAAAAAAAAJgCAABkcnMvZG93bnJl&#10;di54bWxQSwUGAAAAAAQABAD1AAAAhAMAAAAA&#10;" filled="f" stroked="f">
                  <v:textbox>
                    <w:txbxContent>
                      <w:p w:rsidR="007F0709" w:rsidRPr="00E31873" w:rsidRDefault="007F0709" w:rsidP="00E53DED">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9</w:t>
                        </w:r>
                      </w:p>
                    </w:txbxContent>
                  </v:textbox>
                </v:shape>
                <v:shape id="_x0000_s1065" type="#_x0000_t202" style="position:absolute;left:65602;width:12002;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9zOMMA&#10;AADbAAAADwAAAGRycy9kb3ducmV2LnhtbESPQWvCQBSE74L/YXmCN7Nr0WJSN6G0FDxZqq3g7ZF9&#10;JqHZtyG7NfHfdwsFj8PMfMNsi9G24kq9bxxrWCYKBHHpTMOVhs/j22IDwgdkg61j0nAjD0U+nWwx&#10;M27gD7oeQiUihH2GGuoQukxKX9Zk0SeuI47exfUWQ5R9JU2PQ4TbVj4o9SgtNhwXauzopaby+/Bj&#10;NXztL+fTSr1Xr3bdDW5Ukm0qtZ7PxucnEIHGcA//t3dGQ7qE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9zOMMAAADbAAAADwAAAAAAAAAAAAAAAACYAgAAZHJzL2Rv&#10;d25yZXYueG1sUEsFBgAAAAAEAAQA9QAAAIgDAAAAAA==&#10;" filled="f" stroked="f">
                  <v:textbox>
                    <w:txbxContent>
                      <w:p w:rsidR="007F0709" w:rsidRPr="00E31873" w:rsidRDefault="007F0709" w:rsidP="00E53DED">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8</w:t>
                        </w:r>
                      </w:p>
                    </w:txbxContent>
                  </v:textbox>
                </v:shape>
              </v:group>
            </w:pict>
          </mc:Fallback>
        </mc:AlternateContent>
      </w:r>
      <w:r w:rsidR="007C03B2">
        <w:rPr>
          <w:noProof/>
        </w:rPr>
        <mc:AlternateContent>
          <mc:Choice Requires="wps">
            <w:drawing>
              <wp:anchor distT="0" distB="0" distL="114300" distR="114300" simplePos="0" relativeHeight="251722752" behindDoc="0" locked="0" layoutInCell="1" allowOverlap="1" wp14:anchorId="3F9AA60F" wp14:editId="2AE16065">
                <wp:simplePos x="0" y="0"/>
                <wp:positionH relativeFrom="column">
                  <wp:posOffset>-1151890</wp:posOffset>
                </wp:positionH>
                <wp:positionV relativeFrom="paragraph">
                  <wp:posOffset>53975</wp:posOffset>
                </wp:positionV>
                <wp:extent cx="2352675" cy="255905"/>
                <wp:effectExtent l="635" t="0" r="0" b="0"/>
                <wp:wrapNone/>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52675" cy="255905"/>
                        </a:xfrm>
                        <a:prstGeom prst="rect">
                          <a:avLst/>
                        </a:prstGeom>
                        <a:noFill/>
                        <a:ln w="9525">
                          <a:noFill/>
                          <a:miter lim="800000"/>
                          <a:headEnd/>
                          <a:tailEnd/>
                        </a:ln>
                      </wps:spPr>
                      <wps:txbx>
                        <w:txbxContent>
                          <w:p w:rsidR="007F0709" w:rsidRPr="0083529D" w:rsidRDefault="007F0709" w:rsidP="007C03B2">
                            <w:pPr>
                              <w:rPr>
                                <w:sz w:val="22"/>
                                <w:szCs w:val="22"/>
                              </w:rPr>
                            </w:pPr>
                            <w:r w:rsidRPr="0083529D">
                              <w:rPr>
                                <w:sz w:val="22"/>
                                <w:szCs w:val="22"/>
                              </w:rPr>
                              <w:t xml:space="preserve">Average </w:t>
                            </w:r>
                            <w:r>
                              <w:rPr>
                                <w:sz w:val="22"/>
                                <w:szCs w:val="22"/>
                              </w:rPr>
                              <w:t>temperature</w:t>
                            </w:r>
                            <w:r w:rsidRPr="0083529D">
                              <w:rPr>
                                <w:sz w:val="22"/>
                                <w:szCs w:val="22"/>
                              </w:rPr>
                              <w:t xml:space="preserve"> (</w:t>
                            </w:r>
                            <w:r>
                              <w:rPr>
                                <w:sz w:val="22"/>
                                <w:szCs w:val="22"/>
                              </w:rPr>
                              <w:t>ºC</w:t>
                            </w:r>
                            <w:r w:rsidRPr="0083529D">
                              <w:rPr>
                                <w:sz w:val="22"/>
                                <w:szCs w:val="22"/>
                              </w:rPr>
                              <w: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066" type="#_x0000_t202" style="position:absolute;left:0;text-align:left;margin-left:-90.7pt;margin-top:4.25pt;width:185.25pt;height:20.15pt;rotation:-90;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" filled="f" stroked="f">
                <v:textbox>
                  <w:txbxContent>
                    <w:p w:rsidR="007F0709" w:rsidRPr="0083529D" w:rsidRDefault="007F0709" w:rsidP="007C03B2">
                      <w:pPr>
                        <w:rPr>
                          <w:sz w:val="22"/>
                          <w:szCs w:val="22"/>
                        </w:rPr>
                      </w:pPr>
                      <w:r w:rsidRPr="0083529D">
                        <w:rPr>
                          <w:sz w:val="22"/>
                          <w:szCs w:val="22"/>
                        </w:rPr>
                        <w:t xml:space="preserve">Average </w:t>
                      </w:r>
                      <w:r>
                        <w:rPr>
                          <w:sz w:val="22"/>
                          <w:szCs w:val="22"/>
                        </w:rPr>
                        <w:t>temperature</w:t>
                      </w:r>
                      <w:r w:rsidRPr="0083529D">
                        <w:rPr>
                          <w:sz w:val="22"/>
                          <w:szCs w:val="22"/>
                        </w:rPr>
                        <w:t xml:space="preserve"> (</w:t>
                      </w:r>
                      <w:r>
                        <w:rPr>
                          <w:sz w:val="22"/>
                          <w:szCs w:val="22"/>
                        </w:rPr>
                        <w:t>ºC</w:t>
                      </w:r>
                      <w:r w:rsidRPr="0083529D">
                        <w:rPr>
                          <w:sz w:val="22"/>
                          <w:szCs w:val="22"/>
                        </w:rPr>
                        <w:t>)</w:t>
                      </w:r>
                    </w:p>
                  </w:txbxContent>
                </v:textbox>
              </v:shape>
            </w:pict>
          </mc:Fallback>
        </mc:AlternateContent>
      </w:r>
    </w:p>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r>
        <w:rPr>
          <w:noProof/>
        </w:rPr>
        <mc:AlternateContent>
          <mc:Choice Requires="wps">
            <w:drawing>
              <wp:anchor distT="0" distB="0" distL="114300" distR="114300" simplePos="0" relativeHeight="251720704" behindDoc="0" locked="0" layoutInCell="1" allowOverlap="1" wp14:anchorId="233BDF74" wp14:editId="4AF83A09">
                <wp:simplePos x="0" y="0"/>
                <wp:positionH relativeFrom="column">
                  <wp:posOffset>2990215</wp:posOffset>
                </wp:positionH>
                <wp:positionV relativeFrom="paragraph">
                  <wp:posOffset>151955</wp:posOffset>
                </wp:positionV>
                <wp:extent cx="2352675" cy="255905"/>
                <wp:effectExtent l="0" t="0" r="0" b="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675" cy="255905"/>
                        </a:xfrm>
                        <a:prstGeom prst="rect">
                          <a:avLst/>
                        </a:prstGeom>
                        <a:noFill/>
                        <a:ln w="9525">
                          <a:noFill/>
                          <a:miter lim="800000"/>
                          <a:headEnd/>
                          <a:tailEnd/>
                        </a:ln>
                      </wps:spPr>
                      <wps:txbx>
                        <w:txbxContent>
                          <w:p w:rsidR="007F0709" w:rsidRPr="0083529D" w:rsidRDefault="007F0709" w:rsidP="007C03B2">
                            <w:pPr>
                              <w:rPr>
                                <w:sz w:val="22"/>
                                <w:szCs w:val="22"/>
                              </w:rPr>
                            </w:pPr>
                            <w:r w:rsidRPr="0083529D">
                              <w:rPr>
                                <w:sz w:val="22"/>
                                <w:szCs w:val="22"/>
                              </w:rPr>
                              <w:t>Average depth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235.45pt;margin-top:11.95pt;width:185.25pt;height:20.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" filled="f" stroked="f">
                <v:textbox>
                  <w:txbxContent>
                    <w:p w:rsidR="007F0709" w:rsidRPr="0083529D" w:rsidRDefault="007F0709" w:rsidP="007C03B2">
                      <w:pPr>
                        <w:rPr>
                          <w:sz w:val="22"/>
                          <w:szCs w:val="22"/>
                        </w:rPr>
                      </w:pPr>
                      <w:r w:rsidRPr="0083529D">
                        <w:rPr>
                          <w:sz w:val="22"/>
                          <w:szCs w:val="22"/>
                        </w:rPr>
                        <w:t>Average depth (m)</w:t>
                      </w:r>
                    </w:p>
                  </w:txbxContent>
                </v:textbox>
              </v:shape>
            </w:pict>
          </mc:Fallback>
        </mc:AlternateContent>
      </w:r>
    </w:p>
    <w:p w:rsidR="007C03B2" w:rsidRDefault="007C03B2" w:rsidP="007C03B2"/>
    <w:p w:rsidR="007C03B2" w:rsidRDefault="007C03B2" w:rsidP="007C03B2">
      <w:pPr>
        <w:pStyle w:val="Caption"/>
      </w:pPr>
      <w:bookmarkStart w:id="282" w:name="_Ref352663624"/>
      <w:bookmarkStart w:id="283" w:name="_Toc354993905"/>
      <w:bookmarkStart w:id="284" w:name="_Toc370203102"/>
      <w:bookmarkStart w:id="285" w:name="_Toc370203225"/>
      <w:bookmarkStart w:id="286" w:name="_Toc450637492"/>
      <w:proofErr w:type="gramStart"/>
      <w:r>
        <w:t xml:space="preserve">Figure </w:t>
      </w:r>
      <w:r>
        <w:fldChar w:fldCharType="begin"/>
      </w:r>
      <w:r>
        <w:instrText xml:space="preserve"> SEQ Figure \* ARABIC </w:instrText>
      </w:r>
      <w:r>
        <w:fldChar w:fldCharType="separate"/>
      </w:r>
      <w:r w:rsidR="00E23AA3">
        <w:rPr>
          <w:noProof/>
        </w:rPr>
        <w:t>18</w:t>
      </w:r>
      <w:r>
        <w:fldChar w:fldCharType="end"/>
      </w:r>
      <w:bookmarkEnd w:id="282"/>
      <w:r>
        <w:t>.</w:t>
      </w:r>
      <w:proofErr w:type="gramEnd"/>
      <w:r>
        <w:t xml:space="preserve">  Coplot of average </w:t>
      </w:r>
      <w:proofErr w:type="gramStart"/>
      <w:r>
        <w:t>depth(</w:t>
      </w:r>
      <w:proofErr w:type="gramEnd"/>
      <w:r>
        <w:t xml:space="preserve">m) vs average temperature (ºC) for a given 1-degree latitude </w:t>
      </w:r>
      <w:r w:rsidR="00E53DED">
        <w:t>intervals</w:t>
      </w:r>
      <w:r w:rsidRPr="00A96BB3">
        <w:t xml:space="preserve"> </w:t>
      </w:r>
      <w:r>
        <w:t>(blue bands) for 2007 and 2008.</w:t>
      </w:r>
      <w:r w:rsidR="00254286">
        <w:t xml:space="preserve">  The </w:t>
      </w:r>
      <w:proofErr w:type="gramStart"/>
      <w:r w:rsidR="00254286">
        <w:t xml:space="preserve">number of fishing sets </w:t>
      </w:r>
      <w:r w:rsidR="00C92429">
        <w:t xml:space="preserve">deployed </w:t>
      </w:r>
      <w:r w:rsidR="00254286">
        <w:t>with a SBE 39 recorder are</w:t>
      </w:r>
      <w:proofErr w:type="gramEnd"/>
      <w:r w:rsidR="00254286">
        <w:t xml:space="preserve"> represented by n.</w:t>
      </w:r>
      <w:bookmarkEnd w:id="283"/>
      <w:bookmarkEnd w:id="284"/>
      <w:bookmarkEnd w:id="285"/>
      <w:bookmarkEnd w:id="286"/>
    </w:p>
    <w:p w:rsidR="007C03B2" w:rsidRDefault="007C03B2" w:rsidP="007C03B2">
      <w:r>
        <w:rPr>
          <w:noProof/>
        </w:rPr>
        <w:lastRenderedPageBreak/>
        <mc:AlternateContent>
          <mc:Choice Requires="wpg">
            <w:drawing>
              <wp:anchor distT="0" distB="0" distL="114300" distR="114300" simplePos="0" relativeHeight="251712512" behindDoc="0" locked="0" layoutInCell="1" allowOverlap="1" wp14:anchorId="2FD73D64" wp14:editId="6F5B0229">
                <wp:simplePos x="0" y="0"/>
                <wp:positionH relativeFrom="column">
                  <wp:posOffset>-42530</wp:posOffset>
                </wp:positionH>
                <wp:positionV relativeFrom="paragraph">
                  <wp:posOffset>-249865</wp:posOffset>
                </wp:positionV>
                <wp:extent cx="8210550" cy="5015690"/>
                <wp:effectExtent l="0" t="0" r="0" b="0"/>
                <wp:wrapNone/>
                <wp:docPr id="307" name="Group 307"/>
                <wp:cNvGraphicFramePr/>
                <a:graphic xmlns:a="http://schemas.openxmlformats.org/drawingml/2006/main">
                  <a:graphicData uri="http://schemas.microsoft.com/office/word/2010/wordprocessingGroup">
                    <wpg:wgp>
                      <wpg:cNvGrpSpPr/>
                      <wpg:grpSpPr>
                        <a:xfrm>
                          <a:off x="0" y="0"/>
                          <a:ext cx="8210550" cy="5015690"/>
                          <a:chOff x="0" y="0"/>
                          <a:chExt cx="8210550" cy="5015690"/>
                        </a:xfrm>
                      </wpg:grpSpPr>
                      <wpg:grpSp>
                        <wpg:cNvPr id="55" name="Group 55"/>
                        <wpg:cNvGrpSpPr/>
                        <wpg:grpSpPr>
                          <a:xfrm>
                            <a:off x="152400" y="0"/>
                            <a:ext cx="8005445" cy="1724025"/>
                            <a:chOff x="0" y="0"/>
                            <a:chExt cx="8005445" cy="1724025"/>
                          </a:xfrm>
                        </wpg:grpSpPr>
                        <wps:wsp>
                          <wps:cNvPr id="56" name="Text Box 2"/>
                          <wps:cNvSpPr txBox="1">
                            <a:spLocks noChangeArrowheads="1"/>
                          </wps:cNvSpPr>
                          <wps:spPr bwMode="auto">
                            <a:xfrm>
                              <a:off x="0" y="0"/>
                              <a:ext cx="8005445" cy="247650"/>
                            </a:xfrm>
                            <a:prstGeom prst="rect">
                              <a:avLst/>
                            </a:prstGeom>
                            <a:solidFill>
                              <a:srgbClr val="FFFFFF"/>
                            </a:solidFill>
                            <a:ln w="9525">
                              <a:noFill/>
                              <a:miter lim="800000"/>
                              <a:headEnd/>
                              <a:tailEnd/>
                            </a:ln>
                          </wps:spPr>
                          <wps:txbx>
                            <w:txbxContent>
                              <w:p w:rsidR="007F0709" w:rsidRPr="00F1213F" w:rsidRDefault="007F0709" w:rsidP="007C03B2">
                                <w:pPr>
                                  <w:ind w:firstLine="0"/>
                                  <w:rPr>
                                    <w:sz w:val="22"/>
                                    <w:szCs w:val="22"/>
                                    <w:lang w:val="fr-FR"/>
                                  </w:rPr>
                                </w:pPr>
                                <w:r>
                                  <w:rPr>
                                    <w:sz w:val="22"/>
                                    <w:szCs w:val="22"/>
                                    <w:lang w:val="fr-FR"/>
                                  </w:rPr>
                                  <w:t>Latitude: 48</w:t>
                                </w:r>
                                <w:r w:rsidRPr="00F1213F">
                                  <w:rPr>
                                    <w:sz w:val="22"/>
                                    <w:szCs w:val="22"/>
                                    <w:lang w:val="fr-FR"/>
                                  </w:rPr>
                                  <w:t xml:space="preserve"> º</w:t>
                                </w:r>
                                <w:r>
                                  <w:rPr>
                                    <w:sz w:val="22"/>
                                    <w:szCs w:val="22"/>
                                    <w:lang w:val="fr-FR"/>
                                  </w:rPr>
                                  <w:t xml:space="preserve">- </w:t>
                                </w:r>
                                <w:r w:rsidRPr="00F1213F">
                                  <w:rPr>
                                    <w:sz w:val="22"/>
                                    <w:szCs w:val="22"/>
                                    <w:lang w:val="fr-FR"/>
                                  </w:rPr>
                                  <w:t xml:space="preserve">49º    </w:t>
                                </w:r>
                                <w:r>
                                  <w:rPr>
                                    <w:sz w:val="22"/>
                                    <w:szCs w:val="22"/>
                                    <w:lang w:val="fr-FR"/>
                                  </w:rPr>
                                  <w:t xml:space="preserve">           </w:t>
                                </w:r>
                                <w:r w:rsidRPr="00F1213F">
                                  <w:rPr>
                                    <w:sz w:val="22"/>
                                    <w:szCs w:val="22"/>
                                    <w:lang w:val="fr-FR"/>
                                  </w:rPr>
                                  <w:t xml:space="preserve">49º </w:t>
                                </w:r>
                                <w:r>
                                  <w:rPr>
                                    <w:sz w:val="22"/>
                                    <w:szCs w:val="22"/>
                                    <w:lang w:val="fr-FR"/>
                                  </w:rPr>
                                  <w:t xml:space="preserve">- </w:t>
                                </w:r>
                                <w:r w:rsidRPr="00F1213F">
                                  <w:rPr>
                                    <w:sz w:val="22"/>
                                    <w:szCs w:val="22"/>
                                    <w:lang w:val="fr-FR"/>
                                  </w:rPr>
                                  <w:t xml:space="preserve">50º          </w:t>
                                </w:r>
                                <w:r>
                                  <w:rPr>
                                    <w:sz w:val="22"/>
                                    <w:szCs w:val="22"/>
                                    <w:lang w:val="fr-FR"/>
                                  </w:rPr>
                                  <w:t xml:space="preserve">   </w:t>
                                </w:r>
                                <w:r w:rsidRPr="00F1213F">
                                  <w:rPr>
                                    <w:sz w:val="22"/>
                                    <w:szCs w:val="22"/>
                                    <w:lang w:val="fr-FR"/>
                                  </w:rPr>
                                  <w:t xml:space="preserve"> </w:t>
                                </w:r>
                                <w:r>
                                  <w:rPr>
                                    <w:sz w:val="22"/>
                                    <w:szCs w:val="22"/>
                                    <w:lang w:val="fr-FR"/>
                                  </w:rPr>
                                  <w:t xml:space="preserve">    </w:t>
                                </w:r>
                                <w:r w:rsidRPr="00F1213F">
                                  <w:rPr>
                                    <w:sz w:val="22"/>
                                    <w:szCs w:val="22"/>
                                    <w:lang w:val="fr-FR"/>
                                  </w:rPr>
                                  <w:t>50º</w:t>
                                </w:r>
                                <w:r>
                                  <w:rPr>
                                    <w:sz w:val="22"/>
                                    <w:szCs w:val="22"/>
                                    <w:lang w:val="fr-FR"/>
                                  </w:rPr>
                                  <w:t xml:space="preserve"> -</w:t>
                                </w:r>
                                <w:r w:rsidRPr="00F1213F">
                                  <w:rPr>
                                    <w:sz w:val="22"/>
                                    <w:szCs w:val="22"/>
                                    <w:lang w:val="fr-FR"/>
                                  </w:rPr>
                                  <w:t xml:space="preserve"> 51º                 51º</w:t>
                                </w:r>
                                <w:r>
                                  <w:rPr>
                                    <w:sz w:val="22"/>
                                    <w:szCs w:val="22"/>
                                    <w:lang w:val="fr-FR"/>
                                  </w:rPr>
                                  <w:t xml:space="preserve"> - </w:t>
                                </w:r>
                                <w:r w:rsidRPr="00F1213F">
                                  <w:rPr>
                                    <w:sz w:val="22"/>
                                    <w:szCs w:val="22"/>
                                    <w:lang w:val="fr-FR"/>
                                  </w:rPr>
                                  <w:t xml:space="preserve">52º                </w:t>
                                </w:r>
                                <w:r>
                                  <w:rPr>
                                    <w:sz w:val="22"/>
                                    <w:szCs w:val="22"/>
                                    <w:lang w:val="fr-FR"/>
                                  </w:rPr>
                                  <w:t xml:space="preserve"> </w:t>
                                </w:r>
                                <w:r w:rsidRPr="00F1213F">
                                  <w:rPr>
                                    <w:sz w:val="22"/>
                                    <w:szCs w:val="22"/>
                                    <w:lang w:val="fr-FR"/>
                                  </w:rPr>
                                  <w:t>52º</w:t>
                                </w:r>
                                <w:r>
                                  <w:rPr>
                                    <w:sz w:val="22"/>
                                    <w:szCs w:val="22"/>
                                    <w:lang w:val="fr-FR"/>
                                  </w:rPr>
                                  <w:t xml:space="preserve"> -</w:t>
                                </w:r>
                                <w:r w:rsidRPr="00F1213F">
                                  <w:rPr>
                                    <w:sz w:val="22"/>
                                    <w:szCs w:val="22"/>
                                    <w:lang w:val="fr-FR"/>
                                  </w:rPr>
                                  <w:t xml:space="preserve"> 53º      </w:t>
                                </w:r>
                                <w:r>
                                  <w:rPr>
                                    <w:sz w:val="22"/>
                                    <w:szCs w:val="22"/>
                                    <w:lang w:val="fr-FR"/>
                                  </w:rPr>
                                  <w:t xml:space="preserve">             </w:t>
                                </w:r>
                                <w:r w:rsidRPr="00F1213F">
                                  <w:rPr>
                                    <w:sz w:val="22"/>
                                    <w:szCs w:val="22"/>
                                    <w:lang w:val="fr-FR"/>
                                  </w:rPr>
                                  <w:t>53º</w:t>
                                </w:r>
                                <w:r>
                                  <w:rPr>
                                    <w:sz w:val="22"/>
                                    <w:szCs w:val="22"/>
                                    <w:lang w:val="fr-FR"/>
                                  </w:rPr>
                                  <w:t xml:space="preserve"> -</w:t>
                                </w:r>
                                <w:r w:rsidRPr="00F1213F">
                                  <w:rPr>
                                    <w:sz w:val="22"/>
                                    <w:szCs w:val="22"/>
                                    <w:lang w:val="fr-FR"/>
                                  </w:rPr>
                                  <w:t xml:space="preserve"> 54º                54º </w:t>
                                </w:r>
                                <w:r>
                                  <w:rPr>
                                    <w:sz w:val="22"/>
                                    <w:szCs w:val="22"/>
                                    <w:lang w:val="fr-FR"/>
                                  </w:rPr>
                                  <w:t>-</w:t>
                                </w:r>
                                <w:r w:rsidRPr="00F1213F">
                                  <w:rPr>
                                    <w:sz w:val="22"/>
                                    <w:szCs w:val="22"/>
                                    <w:lang w:val="fr-FR"/>
                                  </w:rPr>
                                  <w:t xml:space="preserve"> 55º</w:t>
                                </w:r>
                              </w:p>
                              <w:p w:rsidR="007F0709" w:rsidRPr="00F1213F" w:rsidRDefault="007F0709" w:rsidP="007C03B2">
                                <w:pPr>
                                  <w:jc w:val="center"/>
                                  <w:rPr>
                                    <w:rFonts w:asciiTheme="minorHAnsi" w:hAnsiTheme="minorHAnsi" w:cstheme="minorHAnsi"/>
                                    <w:sz w:val="20"/>
                                    <w:lang w:val="fr-FR"/>
                                  </w:rPr>
                                </w:pPr>
                                <w:r w:rsidRPr="00F1213F">
                                  <w:rPr>
                                    <w:rFonts w:asciiTheme="minorHAnsi" w:hAnsiTheme="minorHAnsi" w:cstheme="minorHAnsi"/>
                                    <w:sz w:val="20"/>
                                    <w:lang w:val="fr-FR"/>
                                  </w:rPr>
                                  <w:t xml:space="preserve">      </w:t>
                                </w:r>
                              </w:p>
                            </w:txbxContent>
                          </wps:txbx>
                          <wps:bodyPr rot="0" vert="horz" wrap="square" lIns="91440" tIns="45720" rIns="91440" bIns="45720" anchor="t" anchorCtr="0">
                            <a:noAutofit/>
                          </wps:bodyPr>
                        </wps:wsp>
                        <pic:pic xmlns:pic="http://schemas.openxmlformats.org/drawingml/2006/picture">
                          <pic:nvPicPr>
                            <pic:cNvPr id="57" name="Picture 57" descr="\\svbcpbsfp01\sablefish\Lacko\paper2006-07\2012\coplotsmap1.pn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6791325" y="238125"/>
                              <a:ext cx="1152525" cy="1485900"/>
                            </a:xfrm>
                            <a:prstGeom prst="rect">
                              <a:avLst/>
                            </a:prstGeom>
                            <a:noFill/>
                            <a:ln>
                              <a:noFill/>
                            </a:ln>
                          </pic:spPr>
                        </pic:pic>
                        <pic:pic xmlns:pic="http://schemas.openxmlformats.org/drawingml/2006/picture">
                          <pic:nvPicPr>
                            <pic:cNvPr id="58" name="Picture 58" descr="\\svbcpbsfp01\sablefish\Lacko\paper2006-07\2012\coplotsmap2.png"/>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5715000" y="238125"/>
                              <a:ext cx="1152525" cy="1485900"/>
                            </a:xfrm>
                            <a:prstGeom prst="rect">
                              <a:avLst/>
                            </a:prstGeom>
                            <a:noFill/>
                            <a:ln>
                              <a:noFill/>
                            </a:ln>
                          </pic:spPr>
                        </pic:pic>
                        <pic:pic xmlns:pic="http://schemas.openxmlformats.org/drawingml/2006/picture">
                          <pic:nvPicPr>
                            <pic:cNvPr id="59" name="Picture 59" descr="\\svbcpbsfp01\sablefish\Lacko\paper2006-07\2012\coplotsmap3.png"/>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4610100" y="238125"/>
                              <a:ext cx="1152525" cy="1485900"/>
                            </a:xfrm>
                            <a:prstGeom prst="rect">
                              <a:avLst/>
                            </a:prstGeom>
                            <a:noFill/>
                            <a:ln>
                              <a:noFill/>
                            </a:ln>
                          </pic:spPr>
                        </pic:pic>
                        <pic:pic xmlns:pic="http://schemas.openxmlformats.org/drawingml/2006/picture">
                          <pic:nvPicPr>
                            <pic:cNvPr id="60" name="Picture 60" descr="\\svbcpbsfp01\sablefish\Lacko\paper2006-07\2012\coplotsmap4.png"/>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3514725" y="238125"/>
                              <a:ext cx="1152525" cy="1485900"/>
                            </a:xfrm>
                            <a:prstGeom prst="rect">
                              <a:avLst/>
                            </a:prstGeom>
                            <a:noFill/>
                            <a:ln>
                              <a:noFill/>
                            </a:ln>
                          </pic:spPr>
                        </pic:pic>
                        <pic:pic xmlns:pic="http://schemas.openxmlformats.org/drawingml/2006/picture">
                          <pic:nvPicPr>
                            <pic:cNvPr id="61" name="Picture 61" descr="\\svbcpbsfp01\sablefish\Lacko\paper2006-07\2012\coplotsmap5.png"/>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447925" y="228600"/>
                              <a:ext cx="1152525" cy="1485900"/>
                            </a:xfrm>
                            <a:prstGeom prst="rect">
                              <a:avLst/>
                            </a:prstGeom>
                            <a:noFill/>
                            <a:ln>
                              <a:noFill/>
                            </a:ln>
                          </pic:spPr>
                        </pic:pic>
                        <pic:pic xmlns:pic="http://schemas.openxmlformats.org/drawingml/2006/picture">
                          <pic:nvPicPr>
                            <pic:cNvPr id="62" name="Picture 62" descr="\\svbcpbsfp01\sablefish\Lacko\paper2006-07\2012\coplotsmap6.png"/>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1362075" y="228600"/>
                              <a:ext cx="1152525" cy="1485900"/>
                            </a:xfrm>
                            <a:prstGeom prst="rect">
                              <a:avLst/>
                            </a:prstGeom>
                            <a:noFill/>
                            <a:ln>
                              <a:noFill/>
                            </a:ln>
                          </pic:spPr>
                        </pic:pic>
                        <pic:pic xmlns:pic="http://schemas.openxmlformats.org/drawingml/2006/picture">
                          <pic:nvPicPr>
                            <pic:cNvPr id="63" name="Picture 63" descr="\\svbcpbsfp01\sablefish\Lacko\paper2006-07\2012\coplotsmap7.png"/>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295275" y="228600"/>
                              <a:ext cx="1152525" cy="1485900"/>
                            </a:xfrm>
                            <a:prstGeom prst="rect">
                              <a:avLst/>
                            </a:prstGeom>
                            <a:noFill/>
                            <a:ln>
                              <a:noFill/>
                            </a:ln>
                          </pic:spPr>
                        </pic:pic>
                      </wpg:grpSp>
                      <pic:pic xmlns:pic="http://schemas.openxmlformats.org/drawingml/2006/picture">
                        <pic:nvPicPr>
                          <pic:cNvPr id="294" name="Picture 294" descr="\\svbcpbsfp01\sablefish\Lacko\paper2006-07\2012\CTD2010_paper.pn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276225" y="3282140"/>
                            <a:ext cx="7934325" cy="1733550"/>
                          </a:xfrm>
                          <a:prstGeom prst="rect">
                            <a:avLst/>
                          </a:prstGeom>
                          <a:noFill/>
                          <a:ln>
                            <a:noFill/>
                          </a:ln>
                        </pic:spPr>
                      </pic:pic>
                      <wps:wsp>
                        <wps:cNvPr id="295" name="Text Box 2"/>
                        <wps:cNvSpPr txBox="1">
                          <a:spLocks noChangeArrowheads="1"/>
                        </wps:cNvSpPr>
                        <wps:spPr bwMode="auto">
                          <a:xfrm>
                            <a:off x="0" y="3467100"/>
                            <a:ext cx="1200150" cy="255905"/>
                          </a:xfrm>
                          <a:prstGeom prst="rect">
                            <a:avLst/>
                          </a:prstGeom>
                          <a:noFill/>
                          <a:ln w="9525">
                            <a:noFill/>
                            <a:miter lim="800000"/>
                            <a:headEnd/>
                            <a:tailEnd/>
                          </a:ln>
                        </wps:spPr>
                        <wps:txbx>
                          <w:txbxContent>
                            <w:p w:rsidR="007F0709" w:rsidRPr="00254286" w:rsidRDefault="007F0709" w:rsidP="007C03B2">
                              <w:pPr>
                                <w:rPr>
                                  <w:rFonts w:asciiTheme="minorHAnsi" w:hAnsiTheme="minorHAnsi" w:cstheme="minorHAnsi"/>
                                  <w:sz w:val="22"/>
                                  <w:szCs w:val="22"/>
                                  <w:lang w:val="en-US"/>
                                </w:rPr>
                              </w:pPr>
                              <w:r w:rsidRPr="00254286">
                                <w:rPr>
                                  <w:rFonts w:asciiTheme="minorHAnsi" w:hAnsiTheme="minorHAnsi" w:cstheme="minorHAnsi"/>
                                  <w:sz w:val="22"/>
                                  <w:szCs w:val="22"/>
                                  <w:lang w:val="en-US"/>
                                </w:rPr>
                                <w:t>2010</w:t>
                              </w:r>
                            </w:p>
                          </w:txbxContent>
                        </wps:txbx>
                        <wps:bodyPr rot="0" vert="horz" wrap="square" lIns="91440" tIns="45720" rIns="91440" bIns="45720" anchor="t" anchorCtr="0">
                          <a:noAutofit/>
                        </wps:bodyPr>
                      </wps:wsp>
                      <pic:pic xmlns:pic="http://schemas.openxmlformats.org/drawingml/2006/picture">
                        <pic:nvPicPr>
                          <pic:cNvPr id="296" name="Picture 296" descr="\\svbcpbsfp01\sablefish\Lacko\paper2006-07\2012\CTD2009_paper.png"/>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276225" y="1581150"/>
                            <a:ext cx="7896225" cy="1762125"/>
                          </a:xfrm>
                          <a:prstGeom prst="rect">
                            <a:avLst/>
                          </a:prstGeom>
                          <a:noFill/>
                          <a:ln>
                            <a:noFill/>
                          </a:ln>
                        </pic:spPr>
                      </pic:pic>
                    </wpg:wgp>
                  </a:graphicData>
                </a:graphic>
                <wp14:sizeRelV relativeFrom="margin">
                  <wp14:pctHeight>0</wp14:pctHeight>
                </wp14:sizeRelV>
              </wp:anchor>
            </w:drawing>
          </mc:Choice>
          <mc:Fallback>
            <w:pict>
              <v:group id="Group 307" o:spid="_x0000_s1068" style="position:absolute;left:0;text-align:left;margin-left:-3.35pt;margin-top:-19.65pt;width:646.5pt;height:394.95pt;z-index:251712512;mso-height-relative:margin" coordsize="82105,50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">
                <v:group id="Group 55" o:spid="_x0000_s1069" style="position:absolute;left:1524;width:80054;height:17240" coordsize="80054,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shape id="_x0000_s1070" type="#_x0000_t202" style="position:absolute;width:80054;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UsQA&#10;AADbAAAADwAAAGRycy9kb3ducmV2LnhtbESP0WqDQBRE3wP9h+UW+hLqmhJNa7NKGkjxNWk+4Ore&#10;qNS9K+42mr/PFgp9HGbmDLMtZtOLK42us6xgFcUgiGurO24UnL8Oz68gnEfW2FsmBTdyUOQPiy1m&#10;2k58pOvJNyJA2GWooPV+yKR0dUsGXWQH4uBd7GjQBzk2Uo84Bbjp5Uscp9Jgx2GhxYH2LdXfpx+j&#10;4FJOy+Rtqj79eXNcpx/YbSp7U+rpcd69g/A0+//wX7vUCpIUfr+EHy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uf1LEAAAA2wAAAA8AAAAAAAAAAAAAAAAAmAIAAGRycy9k&#10;b3ducmV2LnhtbFBLBQYAAAAABAAEAPUAAACJAwAAAAA=&#10;" stroked="f">
                    <v:textbox>
                      <w:txbxContent>
                        <w:p w:rsidR="007F0709" w:rsidRPr="00F1213F" w:rsidRDefault="007F0709" w:rsidP="007C03B2">
                          <w:pPr>
                            <w:ind w:firstLine="0"/>
                            <w:rPr>
                              <w:sz w:val="22"/>
                              <w:szCs w:val="22"/>
                              <w:lang w:val="fr-FR"/>
                            </w:rPr>
                          </w:pPr>
                          <w:r>
                            <w:rPr>
                              <w:sz w:val="22"/>
                              <w:szCs w:val="22"/>
                              <w:lang w:val="fr-FR"/>
                            </w:rPr>
                            <w:t>Latitude: 48</w:t>
                          </w:r>
                          <w:r w:rsidRPr="00F1213F">
                            <w:rPr>
                              <w:sz w:val="22"/>
                              <w:szCs w:val="22"/>
                              <w:lang w:val="fr-FR"/>
                            </w:rPr>
                            <w:t xml:space="preserve"> º</w:t>
                          </w:r>
                          <w:r>
                            <w:rPr>
                              <w:sz w:val="22"/>
                              <w:szCs w:val="22"/>
                              <w:lang w:val="fr-FR"/>
                            </w:rPr>
                            <w:t xml:space="preserve">- </w:t>
                          </w:r>
                          <w:r w:rsidRPr="00F1213F">
                            <w:rPr>
                              <w:sz w:val="22"/>
                              <w:szCs w:val="22"/>
                              <w:lang w:val="fr-FR"/>
                            </w:rPr>
                            <w:t xml:space="preserve">49º    </w:t>
                          </w:r>
                          <w:r>
                            <w:rPr>
                              <w:sz w:val="22"/>
                              <w:szCs w:val="22"/>
                              <w:lang w:val="fr-FR"/>
                            </w:rPr>
                            <w:t xml:space="preserve">           </w:t>
                          </w:r>
                          <w:r w:rsidRPr="00F1213F">
                            <w:rPr>
                              <w:sz w:val="22"/>
                              <w:szCs w:val="22"/>
                              <w:lang w:val="fr-FR"/>
                            </w:rPr>
                            <w:t xml:space="preserve">49º </w:t>
                          </w:r>
                          <w:r>
                            <w:rPr>
                              <w:sz w:val="22"/>
                              <w:szCs w:val="22"/>
                              <w:lang w:val="fr-FR"/>
                            </w:rPr>
                            <w:t xml:space="preserve">- </w:t>
                          </w:r>
                          <w:r w:rsidRPr="00F1213F">
                            <w:rPr>
                              <w:sz w:val="22"/>
                              <w:szCs w:val="22"/>
                              <w:lang w:val="fr-FR"/>
                            </w:rPr>
                            <w:t xml:space="preserve">50º          </w:t>
                          </w:r>
                          <w:r>
                            <w:rPr>
                              <w:sz w:val="22"/>
                              <w:szCs w:val="22"/>
                              <w:lang w:val="fr-FR"/>
                            </w:rPr>
                            <w:t xml:space="preserve">   </w:t>
                          </w:r>
                          <w:r w:rsidRPr="00F1213F">
                            <w:rPr>
                              <w:sz w:val="22"/>
                              <w:szCs w:val="22"/>
                              <w:lang w:val="fr-FR"/>
                            </w:rPr>
                            <w:t xml:space="preserve"> </w:t>
                          </w:r>
                          <w:r>
                            <w:rPr>
                              <w:sz w:val="22"/>
                              <w:szCs w:val="22"/>
                              <w:lang w:val="fr-FR"/>
                            </w:rPr>
                            <w:t xml:space="preserve">    </w:t>
                          </w:r>
                          <w:r w:rsidRPr="00F1213F">
                            <w:rPr>
                              <w:sz w:val="22"/>
                              <w:szCs w:val="22"/>
                              <w:lang w:val="fr-FR"/>
                            </w:rPr>
                            <w:t>50º</w:t>
                          </w:r>
                          <w:r>
                            <w:rPr>
                              <w:sz w:val="22"/>
                              <w:szCs w:val="22"/>
                              <w:lang w:val="fr-FR"/>
                            </w:rPr>
                            <w:t xml:space="preserve"> -</w:t>
                          </w:r>
                          <w:r w:rsidRPr="00F1213F">
                            <w:rPr>
                              <w:sz w:val="22"/>
                              <w:szCs w:val="22"/>
                              <w:lang w:val="fr-FR"/>
                            </w:rPr>
                            <w:t xml:space="preserve"> 51º                 51º</w:t>
                          </w:r>
                          <w:r>
                            <w:rPr>
                              <w:sz w:val="22"/>
                              <w:szCs w:val="22"/>
                              <w:lang w:val="fr-FR"/>
                            </w:rPr>
                            <w:t xml:space="preserve"> - </w:t>
                          </w:r>
                          <w:r w:rsidRPr="00F1213F">
                            <w:rPr>
                              <w:sz w:val="22"/>
                              <w:szCs w:val="22"/>
                              <w:lang w:val="fr-FR"/>
                            </w:rPr>
                            <w:t xml:space="preserve">52º                </w:t>
                          </w:r>
                          <w:r>
                            <w:rPr>
                              <w:sz w:val="22"/>
                              <w:szCs w:val="22"/>
                              <w:lang w:val="fr-FR"/>
                            </w:rPr>
                            <w:t xml:space="preserve"> </w:t>
                          </w:r>
                          <w:r w:rsidRPr="00F1213F">
                            <w:rPr>
                              <w:sz w:val="22"/>
                              <w:szCs w:val="22"/>
                              <w:lang w:val="fr-FR"/>
                            </w:rPr>
                            <w:t>52º</w:t>
                          </w:r>
                          <w:r>
                            <w:rPr>
                              <w:sz w:val="22"/>
                              <w:szCs w:val="22"/>
                              <w:lang w:val="fr-FR"/>
                            </w:rPr>
                            <w:t xml:space="preserve"> -</w:t>
                          </w:r>
                          <w:r w:rsidRPr="00F1213F">
                            <w:rPr>
                              <w:sz w:val="22"/>
                              <w:szCs w:val="22"/>
                              <w:lang w:val="fr-FR"/>
                            </w:rPr>
                            <w:t xml:space="preserve"> 53º      </w:t>
                          </w:r>
                          <w:r>
                            <w:rPr>
                              <w:sz w:val="22"/>
                              <w:szCs w:val="22"/>
                              <w:lang w:val="fr-FR"/>
                            </w:rPr>
                            <w:t xml:space="preserve">             </w:t>
                          </w:r>
                          <w:r w:rsidRPr="00F1213F">
                            <w:rPr>
                              <w:sz w:val="22"/>
                              <w:szCs w:val="22"/>
                              <w:lang w:val="fr-FR"/>
                            </w:rPr>
                            <w:t>53º</w:t>
                          </w:r>
                          <w:r>
                            <w:rPr>
                              <w:sz w:val="22"/>
                              <w:szCs w:val="22"/>
                              <w:lang w:val="fr-FR"/>
                            </w:rPr>
                            <w:t xml:space="preserve"> -</w:t>
                          </w:r>
                          <w:r w:rsidRPr="00F1213F">
                            <w:rPr>
                              <w:sz w:val="22"/>
                              <w:szCs w:val="22"/>
                              <w:lang w:val="fr-FR"/>
                            </w:rPr>
                            <w:t xml:space="preserve"> 54º                54º </w:t>
                          </w:r>
                          <w:r>
                            <w:rPr>
                              <w:sz w:val="22"/>
                              <w:szCs w:val="22"/>
                              <w:lang w:val="fr-FR"/>
                            </w:rPr>
                            <w:t>-</w:t>
                          </w:r>
                          <w:r w:rsidRPr="00F1213F">
                            <w:rPr>
                              <w:sz w:val="22"/>
                              <w:szCs w:val="22"/>
                              <w:lang w:val="fr-FR"/>
                            </w:rPr>
                            <w:t xml:space="preserve"> 55º</w:t>
                          </w:r>
                        </w:p>
                        <w:p w:rsidR="007F0709" w:rsidRPr="00F1213F" w:rsidRDefault="007F0709" w:rsidP="007C03B2">
                          <w:pPr>
                            <w:jc w:val="center"/>
                            <w:rPr>
                              <w:rFonts w:asciiTheme="minorHAnsi" w:hAnsiTheme="minorHAnsi" w:cstheme="minorHAnsi"/>
                              <w:sz w:val="20"/>
                              <w:lang w:val="fr-FR"/>
                            </w:rPr>
                          </w:pPr>
                          <w:r w:rsidRPr="00F1213F">
                            <w:rPr>
                              <w:rFonts w:asciiTheme="minorHAnsi" w:hAnsiTheme="minorHAnsi" w:cstheme="minorHAnsi"/>
                              <w:sz w:val="20"/>
                              <w:lang w:val="fr-FR"/>
                            </w:rPr>
                            <w:t xml:space="preserve">      </w:t>
                          </w:r>
                        </w:p>
                      </w:txbxContent>
                    </v:textbox>
                  </v:shape>
                  <v:shape id="Picture 57" o:spid="_x0000_s1071" type="#_x0000_t75" style="position:absolute;left:67913;top:2381;width:1152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DzYDEAAAA2wAAAA8AAABkcnMvZG93bnJldi54bWxEj0uLwkAQhO+C/2FoYW86UfBBdBRRdAUP&#10;iy/UW5Npk2CmJ2RmNfvvnQXBY1FVX1GTWW0K8aDK5ZYVdDsRCOLE6pxTBcfDqj0C4TyyxsIyKfgj&#10;B7NpszHBWNsn7+ix96kIEHYxKsi8L2MpXZKRQdexJXHwbrYy6IOsUqkrfAa4KWQvigbSYM5hIcOS&#10;Fhkl9/2vUbA8DBa4vp9GZ6o3P/3t5fu6Xp2V+mrV8zEIT7X/hN/tjVbQH8L/l/AD5PQ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HDzYDEAAAA2wAAAA8AAAAAAAAAAAAAAAAA&#10;nwIAAGRycy9kb3ducmV2LnhtbFBLBQYAAAAABAAEAPcAAACQAwAAAAA=&#10;">
                    <v:imagedata r:id="rId74" o:title="coplotsmap1"/>
                    <v:path arrowok="t"/>
                  </v:shape>
                  <v:shape id="Picture 58" o:spid="_x0000_s1072" type="#_x0000_t75" style="position:absolute;left:57150;top:2381;width:1152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Dr7TBAAAA2wAAAA8AAABkcnMvZG93bnJldi54bWxET91qwjAUvh/4DuEI3s3UuZXZNRURlHkz&#10;rO4BDs2xKWtOSpJp3dMvF4Ndfnz/5Xq0vbiSD51jBYt5BoK4cbrjVsHneff4CiJEZI29Y1JwpwDr&#10;avJQYqHdjWu6nmIrUgiHAhWYGIdCytAYshjmbiBO3MV5izFB30rt8ZbCbS+fsiyXFjtODQYH2hpq&#10;vk7fVsHKHJY+H+1BDs/5z3K7p1oeP5SaTcfNG4hIY/wX/7nftYKXNDZ9ST9AV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lDr7TBAAAA2wAAAA8AAAAAAAAAAAAAAAAAnwIA&#10;AGRycy9kb3ducmV2LnhtbFBLBQYAAAAABAAEAPcAAACNAwAAAAA=&#10;">
                    <v:imagedata r:id="rId75" o:title="coplotsmap2"/>
                    <v:path arrowok="t"/>
                  </v:shape>
                  <v:shape id="Picture 59" o:spid="_x0000_s1073" type="#_x0000_t75" style="position:absolute;left:46101;top:2381;width:1152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j4y3DAAAA2wAAAA8AAABkcnMvZG93bnJldi54bWxEj9FqAjEURN8L/YdwC32riS0tuhqlFASp&#10;T277AZfkuhu7uVmSuK79elMQ+jjMzBlmuR59JwaKyQXWMJ0oEMQmWMeNhu+vzdMMRMrIFrvApOFC&#10;Cdar+7slVjaceU9DnRtRIJwq1NDm3FdSJtOSxzQJPXHxDiF6zEXGRtqI5wL3nXxW6k16dFwWWuzp&#10;oyXzU5+8hjoOm93n9JjUafubLi/KGTN3Wj8+jO8LEJnG/B++tbdWw+sc/r6UHy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iPjLcMAAADbAAAADwAAAAAAAAAAAAAAAACf&#10;AgAAZHJzL2Rvd25yZXYueG1sUEsFBgAAAAAEAAQA9wAAAI8DAAAAAA==&#10;">
                    <v:imagedata r:id="rId76" o:title="coplotsmap3"/>
                    <v:path arrowok="t"/>
                  </v:shape>
                  <v:shape id="Picture 60" o:spid="_x0000_s1074" type="#_x0000_t75" style="position:absolute;left:35147;top:2381;width:1152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sqxLAAAAA2wAAAA8AAABkcnMvZG93bnJldi54bWxET8uKwjAU3Qv+Q7jCbGRM60KcjlFkRBBc&#10;af2AS3OnD5Ob0mTa6tdPFoLLw3lvdqM1oqfO144VpIsEBHHhdM2lglt+/FyD8AFZo3FMCh7kYbed&#10;TjaYaTfwhfprKEUMYZ+hgiqENpPSFxVZ9AvXEkfu13UWQ4RdKXWHQwy3Ri6TZCUt1hwbKmzpp6Li&#10;fv2zCkwzPOfn3NQ6L5qvZ7puwrE8KPUxG/ffIAKN4S1+uU9awSquj1/iD5Db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CyrEsAAAADbAAAADwAAAAAAAAAAAAAAAACfAgAA&#10;ZHJzL2Rvd25yZXYueG1sUEsFBgAAAAAEAAQA9wAAAIwDAAAAAA==&#10;">
                    <v:imagedata r:id="rId77" o:title="coplotsmap4"/>
                    <v:path arrowok="t"/>
                  </v:shape>
                  <v:shape id="Picture 61" o:spid="_x0000_s1075" type="#_x0000_t75" style="position:absolute;left:24479;top:2286;width:1152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u/k3DAAAA2wAAAA8AAABkcnMvZG93bnJldi54bWxEj0FrwkAUhO+C/2F5Qm+6iVApqauIGpCC&#10;B6OUHh/Z1ySYfbtk1xj/fVcQehxm5htmuR5MK3rqfGNZQTpLQBCXVjdcKbic8+kHCB+QNbaWScGD&#10;PKxX49ESM23vfKK+CJWIEPYZKqhDcJmUvqzJoJ9ZRxy9X9sZDFF2ldQd3iPctHKeJAtpsOG4UKOj&#10;bU3ltbgZBV+9+9nNdZl/p+5RbC/vet/nR6XeJsPmE0SgIfyHX+2DVrBI4fkl/gC5+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m7+TcMAAADbAAAADwAAAAAAAAAAAAAAAACf&#10;AgAAZHJzL2Rvd25yZXYueG1sUEsFBgAAAAAEAAQA9wAAAI8DAAAAAA==&#10;">
                    <v:imagedata r:id="rId78" o:title="coplotsmap5"/>
                    <v:path arrowok="t"/>
                  </v:shape>
                  <v:shape id="Picture 62" o:spid="_x0000_s1076" type="#_x0000_t75" style="position:absolute;left:13620;top:2286;width:11526;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labFAAAA2wAAAA8AAABkcnMvZG93bnJldi54bWxEj0FrwkAUhO9C/8PyCr2I2cRDkNSN2EKL&#10;UBAaS6u3R/a5CWbfhuyq8d93CwWPw8x8wyxXo+3EhQbfOlaQJSkI4trplo2Cr93bbAHCB2SNnWNS&#10;cCMPq/JhssRCuyt/0qUKRkQI+wIVNCH0hZS+bsiiT1xPHL2jGyyGKAcj9YDXCLednKdpLi22HBca&#10;7Om1ofpUna2Cl+2HW5vD9LtK3f7n3dhsn2eZUk+P4/oZRKAx3MP/7Y1WkM/h70v8AbL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25WmxQAAANsAAAAPAAAAAAAAAAAAAAAA&#10;AJ8CAABkcnMvZG93bnJldi54bWxQSwUGAAAAAAQABAD3AAAAkQMAAAAA&#10;">
                    <v:imagedata r:id="rId79" o:title="coplotsmap6"/>
                    <v:path arrowok="t"/>
                  </v:shape>
                  <v:shape id="Picture 63" o:spid="_x0000_s1077" type="#_x0000_t75" style="position:absolute;left:2952;top:2286;width:11526;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ZQ93DAAAA2wAAAA8AAABkcnMvZG93bnJldi54bWxEj81qwzAQhO+BvoPYQm+JnBaM41oxIaQh&#10;9FKapPeNtf4h1spISuy+fVUo9DjMzDdMUU6mF3dyvrOsYLlIQBBXVnfcKDif3uYZCB+QNfaWScE3&#10;eSjXD7MCc21H/qT7MTQiQtjnqKANYcil9FVLBv3CDsTRq60zGKJ0jdQOxwg3vXxOklQa7DgutDjQ&#10;tqXqerwZBa679B+NvV5Wh3r4ms7kd+/7TKmnx2nzCiLQFP7Df+2DVpC+wO+X+APk+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hlD3cMAAADbAAAADwAAAAAAAAAAAAAAAACf&#10;AgAAZHJzL2Rvd25yZXYueG1sUEsFBgAAAAAEAAQA9wAAAI8DAAAAAA==&#10;">
                    <v:imagedata r:id="rId80" o:title="coplotsmap7"/>
                    <v:path arrowok="t"/>
                  </v:shape>
                </v:group>
                <v:shape id="Picture 294" o:spid="_x0000_s1078" type="#_x0000_t75" style="position:absolute;left:2762;top:32821;width:79343;height:17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HI2vFAAAA3AAAAA8AAABkcnMvZG93bnJldi54bWxEj0FrAjEUhO8F/0N4Qm81q4h0V6OIInip&#10;tLbg9XXz3Gy7eVmS6K7++qZQ6HGYmW+Yxaq3jbiSD7VjBeNRBoK4dLrmSsHH++7pGUSIyBobx6Tg&#10;RgFWy8HDAgvtOn6j6zFWIkE4FKjAxNgWUobSkMUwci1x8s7OW4xJ+kpqj12C20ZOsmwmLdacFgy2&#10;tDFUfh8vVgGegomfJn+9H17yU3crt5k/fCn1OOzXcxCR+vgf/mvvtYJJPoXfM+k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xyNrxQAAANwAAAAPAAAAAAAAAAAAAAAA&#10;AJ8CAABkcnMvZG93bnJldi54bWxQSwUGAAAAAAQABAD3AAAAkQMAAAAA&#10;">
                  <v:imagedata r:id="rId85" o:title="CTD2010_paper"/>
                  <v:path arrowok="t"/>
                </v:shape>
                <v:shape id="_x0000_s1079" type="#_x0000_t202" style="position:absolute;top:34671;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7F0709" w:rsidRPr="00254286" w:rsidRDefault="007F0709" w:rsidP="007C03B2">
                        <w:pPr>
                          <w:rPr>
                            <w:rFonts w:asciiTheme="minorHAnsi" w:hAnsiTheme="minorHAnsi" w:cstheme="minorHAnsi"/>
                            <w:sz w:val="22"/>
                            <w:szCs w:val="22"/>
                            <w:lang w:val="en-US"/>
                          </w:rPr>
                        </w:pPr>
                        <w:r w:rsidRPr="00254286">
                          <w:rPr>
                            <w:rFonts w:asciiTheme="minorHAnsi" w:hAnsiTheme="minorHAnsi" w:cstheme="minorHAnsi"/>
                            <w:sz w:val="22"/>
                            <w:szCs w:val="22"/>
                            <w:lang w:val="en-US"/>
                          </w:rPr>
                          <w:t>2010</w:t>
                        </w:r>
                      </w:p>
                    </w:txbxContent>
                  </v:textbox>
                </v:shape>
                <v:shape id="Picture 296" o:spid="_x0000_s1080" type="#_x0000_t75" style="position:absolute;left:2762;top:15811;width:78962;height:17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Bz03EAAAA3AAAAA8AAABkcnMvZG93bnJldi54bWxEj0FrwkAUhO8F/8PyBG/1pQrBRlcpQqAI&#10;HrTF8zP7mqRm38bs1sR/7xYKPQ4z8w2z2gy2UTfufO1Ew8s0AcVSOFNLqeHzI39egPKBxFDjhDXc&#10;2cNmPXpaUWZcLwe+HUOpIkR8RhqqENoM0RcVW/JT17JE78t1lkKUXYmmoz7CbYOzJEnRUi1xoaKW&#10;txUXl+OP1XDefZ/ydJjvF6e8v3hscH9NUOvJeHhbggo8hP/wX/vdaJi9pvB7Jh4BXD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RBz03EAAAA3AAAAA8AAAAAAAAAAAAAAAAA&#10;nwIAAGRycy9kb3ducmV2LnhtbFBLBQYAAAAABAAEAPcAAACQAwAAAAA=&#10;">
                  <v:imagedata r:id="rId86" o:title="CTD2009_paper"/>
                  <v:path arrowok="t"/>
                </v:shape>
              </v:group>
            </w:pict>
          </mc:Fallback>
        </mc:AlternateContent>
      </w:r>
    </w:p>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r>
        <w:rPr>
          <w:noProof/>
        </w:rPr>
        <mc:AlternateContent>
          <mc:Choice Requires="wps">
            <w:drawing>
              <wp:anchor distT="0" distB="0" distL="114300" distR="114300" simplePos="0" relativeHeight="251713536" behindDoc="0" locked="0" layoutInCell="1" allowOverlap="1" wp14:anchorId="116EE120" wp14:editId="65BF3043">
                <wp:simplePos x="0" y="0"/>
                <wp:positionH relativeFrom="column">
                  <wp:posOffset>-47625</wp:posOffset>
                </wp:positionH>
                <wp:positionV relativeFrom="paragraph">
                  <wp:posOffset>151130</wp:posOffset>
                </wp:positionV>
                <wp:extent cx="1200150" cy="255905"/>
                <wp:effectExtent l="0" t="0" r="0" b="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55905"/>
                        </a:xfrm>
                        <a:prstGeom prst="rect">
                          <a:avLst/>
                        </a:prstGeom>
                        <a:noFill/>
                        <a:ln w="9525">
                          <a:noFill/>
                          <a:miter lim="800000"/>
                          <a:headEnd/>
                          <a:tailEnd/>
                        </a:ln>
                      </wps:spPr>
                      <wps:txbx>
                        <w:txbxContent>
                          <w:p w:rsidR="007F0709" w:rsidRPr="00254286" w:rsidRDefault="007F0709" w:rsidP="007C03B2">
                            <w:pPr>
                              <w:rPr>
                                <w:rFonts w:asciiTheme="minorHAnsi" w:hAnsiTheme="minorHAnsi" w:cstheme="minorHAnsi"/>
                                <w:sz w:val="22"/>
                                <w:szCs w:val="22"/>
                                <w:lang w:val="en-US"/>
                              </w:rPr>
                            </w:pPr>
                            <w:r w:rsidRPr="00254286">
                              <w:rPr>
                                <w:rFonts w:asciiTheme="minorHAnsi" w:hAnsiTheme="minorHAnsi" w:cstheme="minorHAnsi"/>
                                <w:sz w:val="22"/>
                                <w:szCs w:val="22"/>
                                <w:lang w:val="en-US"/>
                              </w:rPr>
                              <w:t>2009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3.75pt;margin-top:11.9pt;width:94.5pt;height:20.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" filled="f" stroked="f">
                <v:textbox>
                  <w:txbxContent>
                    <w:p w:rsidR="007F0709" w:rsidRPr="00254286" w:rsidRDefault="007F0709" w:rsidP="007C03B2">
                      <w:pPr>
                        <w:rPr>
                          <w:rFonts w:asciiTheme="minorHAnsi" w:hAnsiTheme="minorHAnsi" w:cstheme="minorHAnsi"/>
                          <w:sz w:val="22"/>
                          <w:szCs w:val="22"/>
                          <w:lang w:val="en-US"/>
                        </w:rPr>
                      </w:pPr>
                      <w:r w:rsidRPr="00254286">
                        <w:rPr>
                          <w:rFonts w:asciiTheme="minorHAnsi" w:hAnsiTheme="minorHAnsi" w:cstheme="minorHAnsi"/>
                          <w:sz w:val="22"/>
                          <w:szCs w:val="22"/>
                          <w:lang w:val="en-US"/>
                        </w:rPr>
                        <w:t>2009</w:t>
                      </w:r>
                    </w:p>
                  </w:txbxContent>
                </v:textbox>
              </v:shape>
            </w:pict>
          </mc:Fallback>
        </mc:AlternateContent>
      </w:r>
    </w:p>
    <w:p w:rsidR="007C03B2" w:rsidRDefault="00254286" w:rsidP="007C03B2">
      <w:r>
        <w:rPr>
          <w:noProof/>
        </w:rPr>
        <mc:AlternateContent>
          <mc:Choice Requires="wpg">
            <w:drawing>
              <wp:anchor distT="0" distB="0" distL="114300" distR="114300" simplePos="0" relativeHeight="251937792" behindDoc="0" locked="0" layoutInCell="1" allowOverlap="1" wp14:anchorId="72AB578C" wp14:editId="324A9490">
                <wp:simplePos x="0" y="0"/>
                <wp:positionH relativeFrom="column">
                  <wp:posOffset>594833</wp:posOffset>
                </wp:positionH>
                <wp:positionV relativeFrom="paragraph">
                  <wp:posOffset>5080</wp:posOffset>
                </wp:positionV>
                <wp:extent cx="7760335" cy="266065"/>
                <wp:effectExtent l="0" t="0" r="0" b="635"/>
                <wp:wrapNone/>
                <wp:docPr id="341" name="Group 341"/>
                <wp:cNvGraphicFramePr/>
                <a:graphic xmlns:a="http://schemas.openxmlformats.org/drawingml/2006/main">
                  <a:graphicData uri="http://schemas.microsoft.com/office/word/2010/wordprocessingGroup">
                    <wpg:wgp>
                      <wpg:cNvGrpSpPr/>
                      <wpg:grpSpPr>
                        <a:xfrm>
                          <a:off x="0" y="0"/>
                          <a:ext cx="7760335" cy="266065"/>
                          <a:chOff x="0" y="0"/>
                          <a:chExt cx="7760438" cy="266537"/>
                        </a:xfrm>
                      </wpg:grpSpPr>
                      <wps:wsp>
                        <wps:cNvPr id="342" name="Text Box 2"/>
                        <wps:cNvSpPr txBox="1">
                          <a:spLocks noChangeArrowheads="1"/>
                        </wps:cNvSpPr>
                        <wps:spPr bwMode="auto">
                          <a:xfrm>
                            <a:off x="1084521" y="0"/>
                            <a:ext cx="1200150" cy="255905"/>
                          </a:xfrm>
                          <a:prstGeom prst="rect">
                            <a:avLst/>
                          </a:prstGeom>
                          <a:noFill/>
                          <a:ln w="9525">
                            <a:noFill/>
                            <a:miter lim="800000"/>
                            <a:headEnd/>
                            <a:tailEnd/>
                          </a:ln>
                        </wps:spPr>
                        <wps:txbx>
                          <w:txbxContent>
                            <w:p w:rsidR="007F0709" w:rsidRPr="00E31873" w:rsidRDefault="007F0709"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13</w:t>
                              </w:r>
                            </w:p>
                          </w:txbxContent>
                        </wps:txbx>
                        <wps:bodyPr rot="0" vert="horz" wrap="square" lIns="91440" tIns="45720" rIns="91440" bIns="45720" anchor="t" anchorCtr="0">
                          <a:noAutofit/>
                        </wps:bodyPr>
                      </wps:wsp>
                      <wps:wsp>
                        <wps:cNvPr id="343" name="Text Box 2"/>
                        <wps:cNvSpPr txBox="1">
                          <a:spLocks noChangeArrowheads="1"/>
                        </wps:cNvSpPr>
                        <wps:spPr bwMode="auto">
                          <a:xfrm>
                            <a:off x="2190307" y="0"/>
                            <a:ext cx="1200150" cy="255905"/>
                          </a:xfrm>
                          <a:prstGeom prst="rect">
                            <a:avLst/>
                          </a:prstGeom>
                          <a:noFill/>
                          <a:ln w="9525">
                            <a:noFill/>
                            <a:miter lim="800000"/>
                            <a:headEnd/>
                            <a:tailEnd/>
                          </a:ln>
                        </wps:spPr>
                        <wps:txbx>
                          <w:txbxContent>
                            <w:p w:rsidR="007F0709" w:rsidRPr="00E31873" w:rsidRDefault="007F0709"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7</w:t>
                              </w:r>
                            </w:p>
                          </w:txbxContent>
                        </wps:txbx>
                        <wps:bodyPr rot="0" vert="horz" wrap="square" lIns="91440" tIns="45720" rIns="91440" bIns="45720" anchor="t" anchorCtr="0">
                          <a:noAutofit/>
                        </wps:bodyPr>
                      </wps:wsp>
                      <wps:wsp>
                        <wps:cNvPr id="344" name="Text Box 2"/>
                        <wps:cNvSpPr txBox="1">
                          <a:spLocks noChangeArrowheads="1"/>
                        </wps:cNvSpPr>
                        <wps:spPr bwMode="auto">
                          <a:xfrm>
                            <a:off x="3296093" y="10632"/>
                            <a:ext cx="1200150" cy="255905"/>
                          </a:xfrm>
                          <a:prstGeom prst="rect">
                            <a:avLst/>
                          </a:prstGeom>
                          <a:noFill/>
                          <a:ln w="9525">
                            <a:noFill/>
                            <a:miter lim="800000"/>
                            <a:headEnd/>
                            <a:tailEnd/>
                          </a:ln>
                        </wps:spPr>
                        <wps:txbx>
                          <w:txbxContent>
                            <w:p w:rsidR="007F0709" w:rsidRPr="00E31873" w:rsidRDefault="007F0709"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29</w:t>
                              </w:r>
                            </w:p>
                          </w:txbxContent>
                        </wps:txbx>
                        <wps:bodyPr rot="0" vert="horz" wrap="square" lIns="91440" tIns="45720" rIns="91440" bIns="45720" anchor="t" anchorCtr="0">
                          <a:noAutofit/>
                        </wps:bodyPr>
                      </wps:wsp>
                      <wps:wsp>
                        <wps:cNvPr id="345" name="Text Box 2"/>
                        <wps:cNvSpPr txBox="1">
                          <a:spLocks noChangeArrowheads="1"/>
                        </wps:cNvSpPr>
                        <wps:spPr bwMode="auto">
                          <a:xfrm>
                            <a:off x="4380614" y="10632"/>
                            <a:ext cx="1200150" cy="255905"/>
                          </a:xfrm>
                          <a:prstGeom prst="rect">
                            <a:avLst/>
                          </a:prstGeom>
                          <a:noFill/>
                          <a:ln w="9525">
                            <a:noFill/>
                            <a:miter lim="800000"/>
                            <a:headEnd/>
                            <a:tailEnd/>
                          </a:ln>
                        </wps:spPr>
                        <wps:txbx>
                          <w:txbxContent>
                            <w:p w:rsidR="007F0709" w:rsidRPr="00E31873" w:rsidRDefault="007F0709"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20</w:t>
                              </w:r>
                            </w:p>
                          </w:txbxContent>
                        </wps:txbx>
                        <wps:bodyPr rot="0" vert="horz" wrap="square" lIns="91440" tIns="45720" rIns="91440" bIns="45720" anchor="t" anchorCtr="0">
                          <a:noAutofit/>
                        </wps:bodyPr>
                      </wps:wsp>
                      <wps:wsp>
                        <wps:cNvPr id="346" name="Text Box 2"/>
                        <wps:cNvSpPr txBox="1">
                          <a:spLocks noChangeArrowheads="1"/>
                        </wps:cNvSpPr>
                        <wps:spPr bwMode="auto">
                          <a:xfrm>
                            <a:off x="5454502" y="10632"/>
                            <a:ext cx="1200150" cy="255905"/>
                          </a:xfrm>
                          <a:prstGeom prst="rect">
                            <a:avLst/>
                          </a:prstGeom>
                          <a:noFill/>
                          <a:ln w="9525">
                            <a:noFill/>
                            <a:miter lim="800000"/>
                            <a:headEnd/>
                            <a:tailEnd/>
                          </a:ln>
                        </wps:spPr>
                        <wps:txbx>
                          <w:txbxContent>
                            <w:p w:rsidR="007F0709" w:rsidRPr="00E31873" w:rsidRDefault="007F0709"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21</w:t>
                              </w:r>
                            </w:p>
                          </w:txbxContent>
                        </wps:txbx>
                        <wps:bodyPr rot="0" vert="horz" wrap="square" lIns="91440" tIns="45720" rIns="91440" bIns="45720" anchor="t" anchorCtr="0">
                          <a:noAutofit/>
                        </wps:bodyPr>
                      </wps:wsp>
                      <wps:wsp>
                        <wps:cNvPr id="347" name="Text Box 2"/>
                        <wps:cNvSpPr txBox="1">
                          <a:spLocks noChangeArrowheads="1"/>
                        </wps:cNvSpPr>
                        <wps:spPr bwMode="auto">
                          <a:xfrm>
                            <a:off x="0" y="0"/>
                            <a:ext cx="1200150" cy="255905"/>
                          </a:xfrm>
                          <a:prstGeom prst="rect">
                            <a:avLst/>
                          </a:prstGeom>
                          <a:noFill/>
                          <a:ln w="9525">
                            <a:noFill/>
                            <a:miter lim="800000"/>
                            <a:headEnd/>
                            <a:tailEnd/>
                          </a:ln>
                        </wps:spPr>
                        <wps:txbx>
                          <w:txbxContent>
                            <w:p w:rsidR="007F0709" w:rsidRPr="00E31873" w:rsidRDefault="007F0709" w:rsidP="00254286">
                              <w:pPr>
                                <w:rPr>
                                  <w:rFonts w:asciiTheme="minorHAnsi" w:hAnsiTheme="minorHAnsi" w:cstheme="minorHAnsi"/>
                                  <w:sz w:val="22"/>
                                  <w:szCs w:val="22"/>
                                  <w:lang w:val="en-US"/>
                                </w:rPr>
                              </w:pPr>
                              <w:r>
                                <w:rPr>
                                  <w:rFonts w:asciiTheme="minorHAnsi" w:hAnsiTheme="minorHAnsi" w:cstheme="minorHAnsi"/>
                                  <w:sz w:val="22"/>
                                  <w:szCs w:val="22"/>
                                  <w:lang w:val="en-US"/>
                                </w:rPr>
                                <w:t>n=21</w:t>
                              </w:r>
                            </w:p>
                          </w:txbxContent>
                        </wps:txbx>
                        <wps:bodyPr rot="0" vert="horz" wrap="square" lIns="91440" tIns="45720" rIns="91440" bIns="45720" anchor="t" anchorCtr="0">
                          <a:noAutofit/>
                        </wps:bodyPr>
                      </wps:wsp>
                      <wps:wsp>
                        <wps:cNvPr id="348" name="Text Box 2"/>
                        <wps:cNvSpPr txBox="1">
                          <a:spLocks noChangeArrowheads="1"/>
                        </wps:cNvSpPr>
                        <wps:spPr bwMode="auto">
                          <a:xfrm>
                            <a:off x="6560288" y="0"/>
                            <a:ext cx="1200150" cy="255905"/>
                          </a:xfrm>
                          <a:prstGeom prst="rect">
                            <a:avLst/>
                          </a:prstGeom>
                          <a:noFill/>
                          <a:ln w="9525">
                            <a:noFill/>
                            <a:miter lim="800000"/>
                            <a:headEnd/>
                            <a:tailEnd/>
                          </a:ln>
                        </wps:spPr>
                        <wps:txbx>
                          <w:txbxContent>
                            <w:p w:rsidR="007F0709" w:rsidRPr="00E31873" w:rsidRDefault="007F0709"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10</w:t>
                              </w:r>
                            </w:p>
                          </w:txbxContent>
                        </wps:txbx>
                        <wps:bodyPr rot="0" vert="horz" wrap="square" lIns="91440" tIns="45720" rIns="91440" bIns="45720" anchor="t" anchorCtr="0">
                          <a:noAutofit/>
                        </wps:bodyPr>
                      </wps:wsp>
                    </wpg:wgp>
                  </a:graphicData>
                </a:graphic>
              </wp:anchor>
            </w:drawing>
          </mc:Choice>
          <mc:Fallback>
            <w:pict>
              <v:group id="Group 341" o:spid="_x0000_s1082" style="position:absolute;left:0;text-align:left;margin-left:46.85pt;margin-top:.4pt;width:611.05pt;height:20.95pt;z-index:251937792" coordsize="77604,2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">
                <v:shape id="_x0000_s1083" type="#_x0000_t202" style="position:absolute;left:10845;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DzLcUA&#10;AADcAAAADwAAAGRycy9kb3ducmV2LnhtbESPS2vDMBCE74H8B7GB3hqpeZTEtRxCQqGnhOYFvS3W&#10;xja1VsZSY/ffV4FCjsPMfMOkq97W4katrxxreBkrEMS5MxUXGk7H9+cFCB+QDdaOScMveVhlw0GK&#10;iXEdf9LtEAoRIewT1FCG0CRS+rwki37sGuLoXV1rMUTZFtK02EW4reVEqVdpseK4UGJDm5Ly78OP&#10;1XDeXb8uM7UvtnbedK5Xku1Sav006tdvIAL14RH+b38YDdPZB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YPMtxQAAANwAAAAPAAAAAAAAAAAAAAAAAJgCAABkcnMv&#10;ZG93bnJldi54bWxQSwUGAAAAAAQABAD1AAAAigMAAAAA&#10;" filled="f" stroked="f">
                  <v:textbox>
                    <w:txbxContent>
                      <w:p w:rsidR="007F0709" w:rsidRPr="00E31873" w:rsidRDefault="007F0709"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13</w:t>
                        </w:r>
                      </w:p>
                    </w:txbxContent>
                  </v:textbox>
                </v:shape>
                <v:shape id="_x0000_s1084" type="#_x0000_t202" style="position:absolute;left:21903;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WtsQA&#10;AADcAAAADwAAAGRycy9kb3ducmV2LnhtbESPT2vCQBTE7wW/w/KE3nTXPxUbXUUUwVOLaS14e2Sf&#10;STD7NmS3Jn57tyD0OMzMb5jlurOVuFHjS8caRkMFgjhzpuRcw/fXfjAH4QOywcoxabiTh/Wq97LE&#10;xLiWj3RLQy4ihH2CGooQ6kRKnxVk0Q9dTRy9i2sshiibXJoG2wi3lRwrNZMWS44LBda0LSi7pr9W&#10;w+njcv6Zqs98Z9/q1nVKsn2XWr/2u80CRKAu/Ief7YPRMJlO4O9MP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sVrbEAAAA3AAAAA8AAAAAAAAAAAAAAAAAmAIAAGRycy9k&#10;b3ducmV2LnhtbFBLBQYAAAAABAAEAPUAAACJAwAAAAA=&#10;" filled="f" stroked="f">
                  <v:textbox>
                    <w:txbxContent>
                      <w:p w:rsidR="007F0709" w:rsidRPr="00E31873" w:rsidRDefault="007F0709"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7</w:t>
                        </w:r>
                      </w:p>
                    </w:txbxContent>
                  </v:textbox>
                </v:shape>
                <v:shape id="_x0000_s1085" type="#_x0000_t202" style="position:absolute;left:32960;top:106;width:12002;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XOwsQA&#10;AADcAAAADwAAAGRycy9kb3ducmV2LnhtbESPT2vCQBTE7wW/w/IEb7prTcVGV5GK4MninxZ6e2Sf&#10;STD7NmRXk377riD0OMzMb5jFqrOVuFPjS8caxiMFgjhzpuRcw/m0Hc5A+IBssHJMGn7Jw2rZe1lg&#10;alzLB7ofQy4ihH2KGooQ6lRKnxVk0Y9cTRy9i2sshiibXJoG2wi3lXxVaiotlhwXCqzpo6DserxZ&#10;DV/7y893oj7zjX2rW9cpyfZdaj3od+s5iEBd+A8/2zujYZIk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FzsLEAAAA3AAAAA8AAAAAAAAAAAAAAAAAmAIAAGRycy9k&#10;b3ducmV2LnhtbFBLBQYAAAAABAAEAPUAAACJAwAAAAA=&#10;" filled="f" stroked="f">
                  <v:textbox>
                    <w:txbxContent>
                      <w:p w:rsidR="007F0709" w:rsidRPr="00E31873" w:rsidRDefault="007F0709"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29</w:t>
                        </w:r>
                      </w:p>
                    </w:txbxContent>
                  </v:textbox>
                </v:shape>
                <v:shape id="_x0000_s1086" type="#_x0000_t202" style="position:absolute;left:43806;top:106;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lrWcQA&#10;AADcAAAADwAAAGRycy9kb3ducmV2LnhtbESPQWvCQBSE74L/YXlCb3VXq8XGbERaCp4qTWvB2yP7&#10;TILZtyG7NfHfd4WCx2FmvmHSzWAbcaHO1441zKYKBHHhTM2lhu+v98cVCB+QDTaOScOVPGyy8SjF&#10;xLieP+mSh1JECPsENVQhtImUvqjIop+6ljh6J9dZDFF2pTQd9hFuGzlX6llarDkuVNjSa0XFOf+1&#10;Gg4fp+PPQu3LN7tsezcoyfZFav0wGbZrEIGGcA//t3dGw9NiC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Ja1nEAAAA3AAAAA8AAAAAAAAAAAAAAAAAmAIAAGRycy9k&#10;b3ducmV2LnhtbFBLBQYAAAAABAAEAPUAAACJAwAAAAA=&#10;" filled="f" stroked="f">
                  <v:textbox>
                    <w:txbxContent>
                      <w:p w:rsidR="007F0709" w:rsidRPr="00E31873" w:rsidRDefault="007F0709"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20</w:t>
                        </w:r>
                      </w:p>
                    </w:txbxContent>
                  </v:textbox>
                </v:shape>
                <v:shape id="_x0000_s1087" type="#_x0000_t202" style="position:absolute;left:54545;top:106;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v1LsQA&#10;AADcAAAADwAAAGRycy9kb3ducmV2LnhtbESPQWvCQBSE74L/YXlCb7qrtWJjNiItBU+VprXg7ZF9&#10;JsHs25Ddmvjvu0Khx2FmvmHS7WAbcaXO1441zGcKBHHhTM2lhq/Pt+kahA/IBhvHpOFGHrbZeJRi&#10;YlzPH3TNQykihH2CGqoQ2kRKX1Rk0c9cSxy9s+sshii7UpoO+wi3jVwotZIWa44LFbb0UlFxyX+s&#10;huP7+fS9VIfy1T61vRuUZPsstX6YDLsNiEBD+A//tfdGw+NyB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b9S7EAAAA3AAAAA8AAAAAAAAAAAAAAAAAmAIAAGRycy9k&#10;b3ducmV2LnhtbFBLBQYAAAAABAAEAPUAAACJAwAAAAA=&#10;" filled="f" stroked="f">
                  <v:textbox>
                    <w:txbxContent>
                      <w:p w:rsidR="007F0709" w:rsidRPr="00E31873" w:rsidRDefault="007F0709"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21</w:t>
                        </w:r>
                      </w:p>
                    </w:txbxContent>
                  </v:textbox>
                </v:shape>
                <v:shape id="_x0000_s1088" type="#_x0000_t202" style="position:absolute;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dQtcQA&#10;AADcAAAADwAAAGRycy9kb3ducmV2LnhtbESPT2sCMRTE74LfIbyCN03aWrVbo5SK0JPiX/D22Dx3&#10;Fzcvyya6229vCoLHYWZ+w0znrS3FjWpfONbwOlAgiFNnCs407HfL/gSED8gGS8ek4Y88zGfdzhQT&#10;4xre0G0bMhEh7BPUkIdQJVL6NCeLfuAq4uidXW0xRFln0tTYRLgt5ZtSI2mx4LiQY0U/OaWX7dVq&#10;OKzOp+NQrbOF/aga1yrJ9lNq3Xtpv79ABGrDM/xo/xoN78Mx/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XULXEAAAA3AAAAA8AAAAAAAAAAAAAAAAAmAIAAGRycy9k&#10;b3ducmV2LnhtbFBLBQYAAAAABAAEAPUAAACJAwAAAAA=&#10;" filled="f" stroked="f">
                  <v:textbox>
                    <w:txbxContent>
                      <w:p w:rsidR="007F0709" w:rsidRPr="00E31873" w:rsidRDefault="007F0709" w:rsidP="00254286">
                        <w:pPr>
                          <w:rPr>
                            <w:rFonts w:asciiTheme="minorHAnsi" w:hAnsiTheme="minorHAnsi" w:cstheme="minorHAnsi"/>
                            <w:sz w:val="22"/>
                            <w:szCs w:val="22"/>
                            <w:lang w:val="en-US"/>
                          </w:rPr>
                        </w:pPr>
                        <w:r>
                          <w:rPr>
                            <w:rFonts w:asciiTheme="minorHAnsi" w:hAnsiTheme="minorHAnsi" w:cstheme="minorHAnsi"/>
                            <w:sz w:val="22"/>
                            <w:szCs w:val="22"/>
                            <w:lang w:val="en-US"/>
                          </w:rPr>
                          <w:t>n=21</w:t>
                        </w:r>
                      </w:p>
                    </w:txbxContent>
                  </v:textbox>
                </v:shape>
                <v:shape id="_x0000_s1089" type="#_x0000_t202" style="position:absolute;left:65602;width:12002;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jEx8AA&#10;AADcAAAADwAAAGRycy9kb3ducmV2LnhtbERPy4rCMBTdC/5DuII7TXwyVqOIMjArRWdGcHdprm2x&#10;uSlNxnb+3iwEl4fzXm1aW4oH1b5wrGE0VCCIU2cKzjT8fH8OPkD4gGywdEwa/snDZt3trDAxruET&#10;Pc4hEzGEfYIa8hCqREqf5mTRD11FHLmbqy2GCOtMmhqbGG5LOVZqLi0WHBtyrGiXU3o//1kNv4fb&#10;9TJVx2xvZ1XjWiXZLqTW/V67XYII1Ia3+OX+Mhom07g2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YjEx8AAAADcAAAADwAAAAAAAAAAAAAAAACYAgAAZHJzL2Rvd25y&#10;ZXYueG1sUEsFBgAAAAAEAAQA9QAAAIUDAAAAAA==&#10;" filled="f" stroked="f">
                  <v:textbox>
                    <w:txbxContent>
                      <w:p w:rsidR="007F0709" w:rsidRPr="00E31873" w:rsidRDefault="007F0709"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10</w:t>
                        </w:r>
                      </w:p>
                    </w:txbxContent>
                  </v:textbox>
                </v:shape>
              </v:group>
            </w:pict>
          </mc:Fallback>
        </mc:AlternateContent>
      </w:r>
    </w:p>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r>
        <w:rPr>
          <w:noProof/>
        </w:rPr>
        <mc:AlternateContent>
          <mc:Choice Requires="wps">
            <w:drawing>
              <wp:anchor distT="0" distB="0" distL="114300" distR="114300" simplePos="0" relativeHeight="251714560" behindDoc="0" locked="0" layoutInCell="1" allowOverlap="1" wp14:anchorId="72323825" wp14:editId="0BA0C97F">
                <wp:simplePos x="0" y="0"/>
                <wp:positionH relativeFrom="column">
                  <wp:posOffset>-1066165</wp:posOffset>
                </wp:positionH>
                <wp:positionV relativeFrom="paragraph">
                  <wp:posOffset>128270</wp:posOffset>
                </wp:positionV>
                <wp:extent cx="2352675" cy="255905"/>
                <wp:effectExtent l="635"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52675" cy="255905"/>
                        </a:xfrm>
                        <a:prstGeom prst="rect">
                          <a:avLst/>
                        </a:prstGeom>
                        <a:noFill/>
                        <a:ln w="9525">
                          <a:noFill/>
                          <a:miter lim="800000"/>
                          <a:headEnd/>
                          <a:tailEnd/>
                        </a:ln>
                      </wps:spPr>
                      <wps:txbx>
                        <w:txbxContent>
                          <w:p w:rsidR="007F0709" w:rsidRPr="0083529D" w:rsidRDefault="007F0709" w:rsidP="007C03B2">
                            <w:pPr>
                              <w:rPr>
                                <w:sz w:val="22"/>
                                <w:szCs w:val="22"/>
                              </w:rPr>
                            </w:pPr>
                            <w:r w:rsidRPr="0083529D">
                              <w:rPr>
                                <w:sz w:val="22"/>
                                <w:szCs w:val="22"/>
                              </w:rPr>
                              <w:t xml:space="preserve">Average </w:t>
                            </w:r>
                            <w:r>
                              <w:rPr>
                                <w:sz w:val="22"/>
                                <w:szCs w:val="22"/>
                              </w:rPr>
                              <w:t>temperature</w:t>
                            </w:r>
                            <w:r w:rsidRPr="0083529D">
                              <w:rPr>
                                <w:sz w:val="22"/>
                                <w:szCs w:val="22"/>
                              </w:rPr>
                              <w:t xml:space="preserve"> (</w:t>
                            </w:r>
                            <w:r>
                              <w:rPr>
                                <w:sz w:val="22"/>
                                <w:szCs w:val="22"/>
                              </w:rPr>
                              <w:t>ºC</w:t>
                            </w:r>
                            <w:r w:rsidRPr="0083529D">
                              <w:rPr>
                                <w:sz w:val="22"/>
                                <w:szCs w:val="22"/>
                              </w:rPr>
                              <w: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090" type="#_x0000_t202" style="position:absolute;left:0;text-align:left;margin-left:-83.95pt;margin-top:10.1pt;width:185.25pt;height:20.15pt;rotation:-90;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" filled="f" stroked="f">
                <v:textbox>
                  <w:txbxContent>
                    <w:p w:rsidR="007F0709" w:rsidRPr="0083529D" w:rsidRDefault="007F0709" w:rsidP="007C03B2">
                      <w:pPr>
                        <w:rPr>
                          <w:sz w:val="22"/>
                          <w:szCs w:val="22"/>
                        </w:rPr>
                      </w:pPr>
                      <w:r w:rsidRPr="0083529D">
                        <w:rPr>
                          <w:sz w:val="22"/>
                          <w:szCs w:val="22"/>
                        </w:rPr>
                        <w:t xml:space="preserve">Average </w:t>
                      </w:r>
                      <w:r>
                        <w:rPr>
                          <w:sz w:val="22"/>
                          <w:szCs w:val="22"/>
                        </w:rPr>
                        <w:t>temperature</w:t>
                      </w:r>
                      <w:r w:rsidRPr="0083529D">
                        <w:rPr>
                          <w:sz w:val="22"/>
                          <w:szCs w:val="22"/>
                        </w:rPr>
                        <w:t xml:space="preserve"> (</w:t>
                      </w:r>
                      <w:r>
                        <w:rPr>
                          <w:sz w:val="22"/>
                          <w:szCs w:val="22"/>
                        </w:rPr>
                        <w:t>ºC</w:t>
                      </w:r>
                      <w:r w:rsidRPr="0083529D">
                        <w:rPr>
                          <w:sz w:val="22"/>
                          <w:szCs w:val="22"/>
                        </w:rPr>
                        <w:t>)</w:t>
                      </w:r>
                    </w:p>
                  </w:txbxContent>
                </v:textbox>
              </v:shape>
            </w:pict>
          </mc:Fallback>
        </mc:AlternateContent>
      </w:r>
    </w:p>
    <w:p w:rsidR="007C03B2" w:rsidRDefault="007C03B2" w:rsidP="007C03B2"/>
    <w:p w:rsidR="007C03B2" w:rsidRDefault="00254286" w:rsidP="007C03B2">
      <w:r>
        <w:rPr>
          <w:noProof/>
        </w:rPr>
        <mc:AlternateContent>
          <mc:Choice Requires="wpg">
            <w:drawing>
              <wp:anchor distT="0" distB="0" distL="114300" distR="114300" simplePos="0" relativeHeight="251935744" behindDoc="0" locked="0" layoutInCell="1" allowOverlap="1" wp14:anchorId="325ECFC0" wp14:editId="7A54BE94">
                <wp:simplePos x="0" y="0"/>
                <wp:positionH relativeFrom="column">
                  <wp:posOffset>597535</wp:posOffset>
                </wp:positionH>
                <wp:positionV relativeFrom="paragraph">
                  <wp:posOffset>114138</wp:posOffset>
                </wp:positionV>
                <wp:extent cx="7760335" cy="266065"/>
                <wp:effectExtent l="0" t="0" r="0" b="635"/>
                <wp:wrapNone/>
                <wp:docPr id="94" name="Group 94"/>
                <wp:cNvGraphicFramePr/>
                <a:graphic xmlns:a="http://schemas.openxmlformats.org/drawingml/2006/main">
                  <a:graphicData uri="http://schemas.microsoft.com/office/word/2010/wordprocessingGroup">
                    <wpg:wgp>
                      <wpg:cNvGrpSpPr/>
                      <wpg:grpSpPr>
                        <a:xfrm>
                          <a:off x="0" y="0"/>
                          <a:ext cx="7760335" cy="266065"/>
                          <a:chOff x="0" y="0"/>
                          <a:chExt cx="7760438" cy="266537"/>
                        </a:xfrm>
                      </wpg:grpSpPr>
                      <wps:wsp>
                        <wps:cNvPr id="95" name="Text Box 2"/>
                        <wps:cNvSpPr txBox="1">
                          <a:spLocks noChangeArrowheads="1"/>
                        </wps:cNvSpPr>
                        <wps:spPr bwMode="auto">
                          <a:xfrm>
                            <a:off x="1084521" y="0"/>
                            <a:ext cx="1200150" cy="255905"/>
                          </a:xfrm>
                          <a:prstGeom prst="rect">
                            <a:avLst/>
                          </a:prstGeom>
                          <a:noFill/>
                          <a:ln w="9525">
                            <a:noFill/>
                            <a:miter lim="800000"/>
                            <a:headEnd/>
                            <a:tailEnd/>
                          </a:ln>
                        </wps:spPr>
                        <wps:txbx>
                          <w:txbxContent>
                            <w:p w:rsidR="007F0709" w:rsidRPr="00E31873" w:rsidRDefault="007F0709"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20</w:t>
                              </w:r>
                            </w:p>
                          </w:txbxContent>
                        </wps:txbx>
                        <wps:bodyPr rot="0" vert="horz" wrap="square" lIns="91440" tIns="45720" rIns="91440" bIns="45720" anchor="t" anchorCtr="0">
                          <a:noAutofit/>
                        </wps:bodyPr>
                      </wps:wsp>
                      <wps:wsp>
                        <wps:cNvPr id="324" name="Text Box 2"/>
                        <wps:cNvSpPr txBox="1">
                          <a:spLocks noChangeArrowheads="1"/>
                        </wps:cNvSpPr>
                        <wps:spPr bwMode="auto">
                          <a:xfrm>
                            <a:off x="2190307" y="0"/>
                            <a:ext cx="1200150" cy="255905"/>
                          </a:xfrm>
                          <a:prstGeom prst="rect">
                            <a:avLst/>
                          </a:prstGeom>
                          <a:noFill/>
                          <a:ln w="9525">
                            <a:noFill/>
                            <a:miter lim="800000"/>
                            <a:headEnd/>
                            <a:tailEnd/>
                          </a:ln>
                        </wps:spPr>
                        <wps:txbx>
                          <w:txbxContent>
                            <w:p w:rsidR="007F0709" w:rsidRPr="00E31873" w:rsidRDefault="007F0709"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5</w:t>
                              </w:r>
                            </w:p>
                          </w:txbxContent>
                        </wps:txbx>
                        <wps:bodyPr rot="0" vert="horz" wrap="square" lIns="91440" tIns="45720" rIns="91440" bIns="45720" anchor="t" anchorCtr="0">
                          <a:noAutofit/>
                        </wps:bodyPr>
                      </wps:wsp>
                      <wps:wsp>
                        <wps:cNvPr id="331" name="Text Box 2"/>
                        <wps:cNvSpPr txBox="1">
                          <a:spLocks noChangeArrowheads="1"/>
                        </wps:cNvSpPr>
                        <wps:spPr bwMode="auto">
                          <a:xfrm>
                            <a:off x="3296093" y="10632"/>
                            <a:ext cx="1200150" cy="255905"/>
                          </a:xfrm>
                          <a:prstGeom prst="rect">
                            <a:avLst/>
                          </a:prstGeom>
                          <a:noFill/>
                          <a:ln w="9525">
                            <a:noFill/>
                            <a:miter lim="800000"/>
                            <a:headEnd/>
                            <a:tailEnd/>
                          </a:ln>
                        </wps:spPr>
                        <wps:txbx>
                          <w:txbxContent>
                            <w:p w:rsidR="007F0709" w:rsidRPr="00E31873" w:rsidRDefault="007F0709"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26</w:t>
                              </w:r>
                            </w:p>
                          </w:txbxContent>
                        </wps:txbx>
                        <wps:bodyPr rot="0" vert="horz" wrap="square" lIns="91440" tIns="45720" rIns="91440" bIns="45720" anchor="t" anchorCtr="0">
                          <a:noAutofit/>
                        </wps:bodyPr>
                      </wps:wsp>
                      <wps:wsp>
                        <wps:cNvPr id="333" name="Text Box 2"/>
                        <wps:cNvSpPr txBox="1">
                          <a:spLocks noChangeArrowheads="1"/>
                        </wps:cNvSpPr>
                        <wps:spPr bwMode="auto">
                          <a:xfrm>
                            <a:off x="4380614" y="10632"/>
                            <a:ext cx="1200150" cy="255905"/>
                          </a:xfrm>
                          <a:prstGeom prst="rect">
                            <a:avLst/>
                          </a:prstGeom>
                          <a:noFill/>
                          <a:ln w="9525">
                            <a:noFill/>
                            <a:miter lim="800000"/>
                            <a:headEnd/>
                            <a:tailEnd/>
                          </a:ln>
                        </wps:spPr>
                        <wps:txbx>
                          <w:txbxContent>
                            <w:p w:rsidR="007F0709" w:rsidRPr="00E31873" w:rsidRDefault="007F0709"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21</w:t>
                              </w:r>
                            </w:p>
                          </w:txbxContent>
                        </wps:txbx>
                        <wps:bodyPr rot="0" vert="horz" wrap="square" lIns="91440" tIns="45720" rIns="91440" bIns="45720" anchor="t" anchorCtr="0">
                          <a:noAutofit/>
                        </wps:bodyPr>
                      </wps:wsp>
                      <wps:wsp>
                        <wps:cNvPr id="335" name="Text Box 2"/>
                        <wps:cNvSpPr txBox="1">
                          <a:spLocks noChangeArrowheads="1"/>
                        </wps:cNvSpPr>
                        <wps:spPr bwMode="auto">
                          <a:xfrm>
                            <a:off x="5454502" y="10632"/>
                            <a:ext cx="1200150" cy="255905"/>
                          </a:xfrm>
                          <a:prstGeom prst="rect">
                            <a:avLst/>
                          </a:prstGeom>
                          <a:noFill/>
                          <a:ln w="9525">
                            <a:noFill/>
                            <a:miter lim="800000"/>
                            <a:headEnd/>
                            <a:tailEnd/>
                          </a:ln>
                        </wps:spPr>
                        <wps:txbx>
                          <w:txbxContent>
                            <w:p w:rsidR="007F0709" w:rsidRPr="00E31873" w:rsidRDefault="007F0709"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24</w:t>
                              </w:r>
                            </w:p>
                          </w:txbxContent>
                        </wps:txbx>
                        <wps:bodyPr rot="0" vert="horz" wrap="square" lIns="91440" tIns="45720" rIns="91440" bIns="45720" anchor="t" anchorCtr="0">
                          <a:noAutofit/>
                        </wps:bodyPr>
                      </wps:wsp>
                      <wps:wsp>
                        <wps:cNvPr id="338" name="Text Box 2"/>
                        <wps:cNvSpPr txBox="1">
                          <a:spLocks noChangeArrowheads="1"/>
                        </wps:cNvSpPr>
                        <wps:spPr bwMode="auto">
                          <a:xfrm>
                            <a:off x="0" y="0"/>
                            <a:ext cx="1200150" cy="255905"/>
                          </a:xfrm>
                          <a:prstGeom prst="rect">
                            <a:avLst/>
                          </a:prstGeom>
                          <a:noFill/>
                          <a:ln w="9525">
                            <a:noFill/>
                            <a:miter lim="800000"/>
                            <a:headEnd/>
                            <a:tailEnd/>
                          </a:ln>
                        </wps:spPr>
                        <wps:txbx>
                          <w:txbxContent>
                            <w:p w:rsidR="007F0709" w:rsidRPr="00E31873" w:rsidRDefault="007F0709"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=14</w:t>
                              </w:r>
                            </w:p>
                          </w:txbxContent>
                        </wps:txbx>
                        <wps:bodyPr rot="0" vert="horz" wrap="square" lIns="91440" tIns="45720" rIns="91440" bIns="45720" anchor="t" anchorCtr="0">
                          <a:noAutofit/>
                        </wps:bodyPr>
                      </wps:wsp>
                      <wps:wsp>
                        <wps:cNvPr id="340" name="Text Box 2"/>
                        <wps:cNvSpPr txBox="1">
                          <a:spLocks noChangeArrowheads="1"/>
                        </wps:cNvSpPr>
                        <wps:spPr bwMode="auto">
                          <a:xfrm>
                            <a:off x="6560288" y="0"/>
                            <a:ext cx="1200150" cy="255905"/>
                          </a:xfrm>
                          <a:prstGeom prst="rect">
                            <a:avLst/>
                          </a:prstGeom>
                          <a:noFill/>
                          <a:ln w="9525">
                            <a:noFill/>
                            <a:miter lim="800000"/>
                            <a:headEnd/>
                            <a:tailEnd/>
                          </a:ln>
                        </wps:spPr>
                        <wps:txbx>
                          <w:txbxContent>
                            <w:p w:rsidR="007F0709" w:rsidRPr="00E31873" w:rsidRDefault="007F0709"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6</w:t>
                              </w:r>
                            </w:p>
                          </w:txbxContent>
                        </wps:txbx>
                        <wps:bodyPr rot="0" vert="horz" wrap="square" lIns="91440" tIns="45720" rIns="91440" bIns="45720" anchor="t" anchorCtr="0">
                          <a:noAutofit/>
                        </wps:bodyPr>
                      </wps:wsp>
                    </wpg:wgp>
                  </a:graphicData>
                </a:graphic>
              </wp:anchor>
            </w:drawing>
          </mc:Choice>
          <mc:Fallback>
            <w:pict>
              <v:group id="Group 94" o:spid="_x0000_s1091" style="position:absolute;left:0;text-align:left;margin-left:47.05pt;margin-top:9pt;width:611.05pt;height:20.95pt;z-index:251935744" coordsize="77604,2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">
                <v:shape id="_x0000_s1092" type="#_x0000_t202" style="position:absolute;left:10845;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R1O8MA&#10;AADbAAAADwAAAGRycy9kb3ducmV2LnhtbESPzWrDMBCE74W8g9hAb7WUkpTYiWxCS6CnluYPclus&#10;jW1irYylxu7bV4VCjsPMfMOsi9G24ka9bxxrmCUKBHHpTMOVhsN++7QE4QOywdYxafghD0U+eVhj&#10;ZtzAX3TbhUpECPsMNdQhdJmUvqzJok9cRxy9i+sthij7Spoehwi3rXxW6kVabDgu1NjRa03ldfdt&#10;NRw/LufTXH1Wb3bRDW5Ukm0qtX6c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R1O8MAAADbAAAADwAAAAAAAAAAAAAAAACYAgAAZHJzL2Rv&#10;d25yZXYueG1sUEsFBgAAAAAEAAQA9QAAAIgDAAAAAA==&#10;" filled="f" stroked="f">
                  <v:textbox>
                    <w:txbxContent>
                      <w:p w:rsidR="007F0709" w:rsidRPr="00E31873" w:rsidRDefault="007F0709"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20</w:t>
                        </w:r>
                      </w:p>
                    </w:txbxContent>
                  </v:textbox>
                </v:shape>
                <v:shape id="_x0000_s1093" type="#_x0000_t202" style="position:absolute;left:21903;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rYsUA&#10;AADcAAAADwAAAGRycy9kb3ducmV2LnhtbESPS2vDMBCE74H8B7GB3hqpeZTEtRxCQqGnhOYFvS3W&#10;xja1VsZSY/ffV4FCjsPMfMOkq97W4katrxxreBkrEMS5MxUXGk7H9+cFCB+QDdaOScMveVhlw0GK&#10;iXEdf9LtEAoRIewT1FCG0CRS+rwki37sGuLoXV1rMUTZFtK02EW4reVEqVdpseK4UGJDm5Ly78OP&#10;1XDeXb8uM7UvtnbedK5Xku1Sav006tdvIAL14RH+b38YDdPJD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GitixQAAANwAAAAPAAAAAAAAAAAAAAAAAJgCAABkcnMv&#10;ZG93bnJldi54bWxQSwUGAAAAAAQABAD1AAAAigMAAAAA&#10;" filled="f" stroked="f">
                  <v:textbox>
                    <w:txbxContent>
                      <w:p w:rsidR="007F0709" w:rsidRPr="00E31873" w:rsidRDefault="007F0709"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5</w:t>
                        </w:r>
                      </w:p>
                    </w:txbxContent>
                  </v:textbox>
                </v:shape>
                <v:shape id="_x0000_s1094" type="#_x0000_t202" style="position:absolute;left:32960;top:106;width:12002;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eJ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E7H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0HifEAAAA3AAAAA8AAAAAAAAAAAAAAAAAmAIAAGRycy9k&#10;b3ducmV2LnhtbFBLBQYAAAAABAAEAPUAAACJAwAAAAA=&#10;" filled="f" stroked="f">
                  <v:textbox>
                    <w:txbxContent>
                      <w:p w:rsidR="007F0709" w:rsidRPr="00E31873" w:rsidRDefault="007F0709"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26</w:t>
                        </w:r>
                      </w:p>
                    </w:txbxContent>
                  </v:textbox>
                </v:shape>
                <v:shape id="_x0000_s1095" type="#_x0000_t202" style="position:absolute;left:43806;top:106;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ly8QA&#10;AADcAAAADwAAAGRycy9kb3ducmV2LnhtbESPQWvCQBSE74X+h+UVvOluG5WaugmlIniqqFXw9sg+&#10;k9Ds25BdTfrvuwWhx2FmvmGW+WAbcaPO1441PE8UCOLCmZpLDV+H9fgVhA/IBhvHpOGHPOTZ48MS&#10;U+N63tFtH0oRIexT1FCF0KZS+qIii37iWuLoXVxnMUTZldJ02Ee4beSLUnNpsea4UGFLHxUV3/ur&#10;1XD8vJxPU7UtV3bW9m5Qku1Caj16Gt7fQAQawn/43t4YDUmSwN+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qJcvEAAAA3AAAAA8AAAAAAAAAAAAAAAAAmAIAAGRycy9k&#10;b3ducmV2LnhtbFBLBQYAAAAABAAEAPUAAACJAwAAAAA=&#10;" filled="f" stroked="f">
                  <v:textbox>
                    <w:txbxContent>
                      <w:p w:rsidR="007F0709" w:rsidRPr="00E31873" w:rsidRDefault="007F0709"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21</w:t>
                        </w:r>
                      </w:p>
                    </w:txbxContent>
                  </v:textbox>
                </v:shape>
                <v:shape id="_x0000_s1096" type="#_x0000_t202" style="position:absolute;left:54545;top:106;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8YJMUA&#10;AADcAAAADwAAAGRycy9kb3ducmV2LnhtbESPzWrDMBCE74G8g9hAb43U/JG6lkNIKPSUErcp9LZY&#10;G9vUWhlLjZ23jwqFHIeZ+YZJN4NtxIU6XzvW8DRVIIgLZ2ouNXx+vD6uQfiAbLBxTBqu5GGTjUcp&#10;Jsb1fKRLHkoRIewT1FCF0CZS+qIii37qWuLonV1nMUTZldJ02Ee4beRMqZW0WHNcqLClXUXFT/5r&#10;NZwO5++vhXov93bZ9m5Qku2z1PphMmxfQAQawj38334zGubzJ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xgkxQAAANwAAAAPAAAAAAAAAAAAAAAAAJgCAABkcnMv&#10;ZG93bnJldi54bWxQSwUGAAAAAAQABAD1AAAAigMAAAAA&#10;" filled="f" stroked="f">
                  <v:textbox>
                    <w:txbxContent>
                      <w:p w:rsidR="007F0709" w:rsidRPr="00E31873" w:rsidRDefault="007F0709"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24</w:t>
                        </w:r>
                      </w:p>
                    </w:txbxContent>
                  </v:textbox>
                </v:shape>
                <v:shape id="_x0000_s1097" type="#_x0000_t202" style="position:absolute;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rsidR="007F0709" w:rsidRPr="00E31873" w:rsidRDefault="007F0709"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=14</w:t>
                        </w:r>
                      </w:p>
                    </w:txbxContent>
                  </v:textbox>
                </v:shape>
                <v:shape id="_x0000_s1098" type="#_x0000_t202" style="position:absolute;left:65602;width:12002;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IwcAA&#10;AADcAAAADwAAAGRycy9kb3ducmV2LnhtbERPy4rCMBTdC/5DuII7TXwyVqOIMjArRWdGcHdprm2x&#10;uSlNxnb+3iwEl4fzXm1aW4oH1b5wrGE0VCCIU2cKzjT8fH8OPkD4gGywdEwa/snDZt3trDAxruET&#10;Pc4hEzGEfYIa8hCqREqf5mTRD11FHLmbqy2GCOtMmhqbGG5LOVZqLi0WHBtyrGiXU3o//1kNv4fb&#10;9TJVx2xvZ1XjWiXZLqTW/V67XYII1Ia3+OX+Mhom0zg/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7IwcAAAADcAAAADwAAAAAAAAAAAAAAAACYAgAAZHJzL2Rvd25y&#10;ZXYueG1sUEsFBgAAAAAEAAQA9QAAAIUDAAAAAA==&#10;" filled="f" stroked="f">
                  <v:textbox>
                    <w:txbxContent>
                      <w:p w:rsidR="007F0709" w:rsidRPr="00E31873" w:rsidRDefault="007F0709"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6</w:t>
                        </w:r>
                      </w:p>
                    </w:txbxContent>
                  </v:textbox>
                </v:shape>
              </v:group>
            </w:pict>
          </mc:Fallback>
        </mc:AlternateContent>
      </w:r>
    </w:p>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pPr>
        <w:ind w:firstLine="0"/>
      </w:pPr>
    </w:p>
    <w:p w:rsidR="007C03B2" w:rsidRDefault="007C03B2" w:rsidP="007C03B2">
      <w:pPr>
        <w:ind w:firstLine="0"/>
      </w:pPr>
      <w:r>
        <w:rPr>
          <w:noProof/>
        </w:rPr>
        <mc:AlternateContent>
          <mc:Choice Requires="wps">
            <w:drawing>
              <wp:anchor distT="0" distB="0" distL="114300" distR="114300" simplePos="0" relativeHeight="251715584" behindDoc="0" locked="0" layoutInCell="1" allowOverlap="1" wp14:anchorId="20203F0F" wp14:editId="101FEFB4">
                <wp:simplePos x="0" y="0"/>
                <wp:positionH relativeFrom="column">
                  <wp:posOffset>2837815</wp:posOffset>
                </wp:positionH>
                <wp:positionV relativeFrom="paragraph">
                  <wp:posOffset>140335</wp:posOffset>
                </wp:positionV>
                <wp:extent cx="2352675" cy="255905"/>
                <wp:effectExtent l="0" t="0" r="0" b="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675" cy="255905"/>
                        </a:xfrm>
                        <a:prstGeom prst="rect">
                          <a:avLst/>
                        </a:prstGeom>
                        <a:noFill/>
                        <a:ln w="9525">
                          <a:noFill/>
                          <a:miter lim="800000"/>
                          <a:headEnd/>
                          <a:tailEnd/>
                        </a:ln>
                      </wps:spPr>
                      <wps:txbx>
                        <w:txbxContent>
                          <w:p w:rsidR="007F0709" w:rsidRPr="0083529D" w:rsidRDefault="007F0709" w:rsidP="007C03B2">
                            <w:pPr>
                              <w:rPr>
                                <w:sz w:val="22"/>
                                <w:szCs w:val="22"/>
                              </w:rPr>
                            </w:pPr>
                            <w:r w:rsidRPr="0083529D">
                              <w:rPr>
                                <w:sz w:val="22"/>
                                <w:szCs w:val="22"/>
                              </w:rPr>
                              <w:t>Average depth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margin-left:223.45pt;margin-top:11.05pt;width:185.25pt;height:20.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" filled="f" stroked="f">
                <v:textbox>
                  <w:txbxContent>
                    <w:p w:rsidR="007F0709" w:rsidRPr="0083529D" w:rsidRDefault="007F0709" w:rsidP="007C03B2">
                      <w:pPr>
                        <w:rPr>
                          <w:sz w:val="22"/>
                          <w:szCs w:val="22"/>
                        </w:rPr>
                      </w:pPr>
                      <w:r w:rsidRPr="0083529D">
                        <w:rPr>
                          <w:sz w:val="22"/>
                          <w:szCs w:val="22"/>
                        </w:rPr>
                        <w:t>Average depth (m)</w:t>
                      </w:r>
                    </w:p>
                  </w:txbxContent>
                </v:textbox>
              </v:shape>
            </w:pict>
          </mc:Fallback>
        </mc:AlternateContent>
      </w:r>
    </w:p>
    <w:p w:rsidR="007C03B2" w:rsidRDefault="007C03B2" w:rsidP="007C03B2">
      <w:pPr>
        <w:ind w:firstLine="0"/>
      </w:pPr>
    </w:p>
    <w:p w:rsidR="007C03B2" w:rsidRDefault="007C03B2" w:rsidP="007C03B2">
      <w:pPr>
        <w:pStyle w:val="Caption"/>
      </w:pPr>
      <w:bookmarkStart w:id="287" w:name="_Ref352828527"/>
      <w:bookmarkStart w:id="288" w:name="_Toc354993906"/>
      <w:bookmarkStart w:id="289" w:name="_Toc370203103"/>
      <w:bookmarkStart w:id="290" w:name="_Toc370203226"/>
      <w:bookmarkStart w:id="291" w:name="_Toc450637493"/>
      <w:proofErr w:type="gramStart"/>
      <w:r>
        <w:t xml:space="preserve">Figure </w:t>
      </w:r>
      <w:r>
        <w:fldChar w:fldCharType="begin"/>
      </w:r>
      <w:r>
        <w:instrText xml:space="preserve"> SEQ Figure \* ARABIC </w:instrText>
      </w:r>
      <w:r>
        <w:fldChar w:fldCharType="separate"/>
      </w:r>
      <w:r w:rsidR="00E23AA3">
        <w:rPr>
          <w:noProof/>
        </w:rPr>
        <w:t>19</w:t>
      </w:r>
      <w:r>
        <w:fldChar w:fldCharType="end"/>
      </w:r>
      <w:bookmarkEnd w:id="287"/>
      <w:r>
        <w:t>.</w:t>
      </w:r>
      <w:proofErr w:type="gramEnd"/>
      <w:r>
        <w:t xml:space="preserve">  Coplot of average </w:t>
      </w:r>
      <w:proofErr w:type="gramStart"/>
      <w:r>
        <w:t>depth(</w:t>
      </w:r>
      <w:proofErr w:type="gramEnd"/>
      <w:r>
        <w:t>m) vs average temperature (ºC) for a given 1-degree latitude range</w:t>
      </w:r>
      <w:r w:rsidRPr="00A96BB3">
        <w:t xml:space="preserve"> </w:t>
      </w:r>
      <w:r>
        <w:t>(blue bands) for 2009 and 2010.</w:t>
      </w:r>
      <w:r w:rsidR="00254286" w:rsidRPr="00254286">
        <w:t xml:space="preserve"> </w:t>
      </w:r>
      <w:r w:rsidR="00254286">
        <w:t xml:space="preserve">The </w:t>
      </w:r>
      <w:proofErr w:type="gramStart"/>
      <w:r w:rsidR="00254286">
        <w:t xml:space="preserve">number of fishing sets </w:t>
      </w:r>
      <w:r w:rsidR="00C92429">
        <w:t xml:space="preserve">deployed </w:t>
      </w:r>
      <w:r w:rsidR="00254286">
        <w:t>with a SBE 39 recorder are</w:t>
      </w:r>
      <w:proofErr w:type="gramEnd"/>
      <w:r w:rsidR="00254286">
        <w:t xml:space="preserve"> represented by n.</w:t>
      </w:r>
      <w:bookmarkEnd w:id="288"/>
      <w:bookmarkEnd w:id="289"/>
      <w:bookmarkEnd w:id="290"/>
      <w:bookmarkEnd w:id="291"/>
    </w:p>
    <w:p w:rsidR="007C03B2" w:rsidRDefault="007C03B2" w:rsidP="007C03B2">
      <w:r>
        <w:rPr>
          <w:noProof/>
        </w:rPr>
        <w:lastRenderedPageBreak/>
        <mc:AlternateContent>
          <mc:Choice Requires="wpg">
            <w:drawing>
              <wp:anchor distT="0" distB="0" distL="114300" distR="114300" simplePos="0" relativeHeight="251718656" behindDoc="0" locked="0" layoutInCell="1" allowOverlap="1" wp14:anchorId="343B8A48" wp14:editId="6B34C757">
                <wp:simplePos x="0" y="0"/>
                <wp:positionH relativeFrom="column">
                  <wp:posOffset>-99695</wp:posOffset>
                </wp:positionH>
                <wp:positionV relativeFrom="paragraph">
                  <wp:posOffset>-293843</wp:posOffset>
                </wp:positionV>
                <wp:extent cx="8172450" cy="5086350"/>
                <wp:effectExtent l="0" t="0" r="0" b="0"/>
                <wp:wrapNone/>
                <wp:docPr id="302" name="Group 302"/>
                <wp:cNvGraphicFramePr/>
                <a:graphic xmlns:a="http://schemas.openxmlformats.org/drawingml/2006/main">
                  <a:graphicData uri="http://schemas.microsoft.com/office/word/2010/wordprocessingGroup">
                    <wpg:wgp>
                      <wpg:cNvGrpSpPr/>
                      <wpg:grpSpPr>
                        <a:xfrm>
                          <a:off x="0" y="0"/>
                          <a:ext cx="8172450" cy="5086350"/>
                          <a:chOff x="19050" y="0"/>
                          <a:chExt cx="8172450" cy="5086350"/>
                        </a:xfrm>
                      </wpg:grpSpPr>
                      <wpg:grpSp>
                        <wpg:cNvPr id="288" name="Group 288"/>
                        <wpg:cNvGrpSpPr/>
                        <wpg:grpSpPr>
                          <a:xfrm>
                            <a:off x="161925" y="0"/>
                            <a:ext cx="8029575" cy="3305175"/>
                            <a:chOff x="0" y="0"/>
                            <a:chExt cx="8029575" cy="3305175"/>
                          </a:xfrm>
                        </wpg:grpSpPr>
                        <wpg:grpSp>
                          <wpg:cNvPr id="52" name="Group 52"/>
                          <wpg:cNvGrpSpPr/>
                          <wpg:grpSpPr>
                            <a:xfrm>
                              <a:off x="0" y="0"/>
                              <a:ext cx="8005445" cy="1724025"/>
                              <a:chOff x="0" y="0"/>
                              <a:chExt cx="8005445" cy="1724025"/>
                            </a:xfrm>
                          </wpg:grpSpPr>
                          <wps:wsp>
                            <wps:cNvPr id="221" name="Text Box 2"/>
                            <wps:cNvSpPr txBox="1">
                              <a:spLocks noChangeArrowheads="1"/>
                            </wps:cNvSpPr>
                            <wps:spPr bwMode="auto">
                              <a:xfrm>
                                <a:off x="0" y="0"/>
                                <a:ext cx="8005445" cy="247650"/>
                              </a:xfrm>
                              <a:prstGeom prst="rect">
                                <a:avLst/>
                              </a:prstGeom>
                              <a:solidFill>
                                <a:srgbClr val="FFFFFF"/>
                              </a:solidFill>
                              <a:ln w="9525">
                                <a:noFill/>
                                <a:miter lim="800000"/>
                                <a:headEnd/>
                                <a:tailEnd/>
                              </a:ln>
                            </wps:spPr>
                            <wps:txbx>
                              <w:txbxContent>
                                <w:p w:rsidR="007F0709" w:rsidRPr="00F1213F" w:rsidRDefault="007F0709" w:rsidP="007C03B2">
                                  <w:pPr>
                                    <w:ind w:firstLine="0"/>
                                    <w:rPr>
                                      <w:sz w:val="22"/>
                                      <w:szCs w:val="22"/>
                                      <w:lang w:val="fr-FR"/>
                                    </w:rPr>
                                  </w:pPr>
                                  <w:r>
                                    <w:rPr>
                                      <w:sz w:val="22"/>
                                      <w:szCs w:val="22"/>
                                      <w:lang w:val="fr-FR"/>
                                    </w:rPr>
                                    <w:t>Latitude: 48</w:t>
                                  </w:r>
                                  <w:r w:rsidRPr="00F1213F">
                                    <w:rPr>
                                      <w:sz w:val="22"/>
                                      <w:szCs w:val="22"/>
                                      <w:lang w:val="fr-FR"/>
                                    </w:rPr>
                                    <w:t xml:space="preserve"> º</w:t>
                                  </w:r>
                                  <w:r>
                                    <w:rPr>
                                      <w:sz w:val="22"/>
                                      <w:szCs w:val="22"/>
                                      <w:lang w:val="fr-FR"/>
                                    </w:rPr>
                                    <w:t xml:space="preserve">- </w:t>
                                  </w:r>
                                  <w:r w:rsidRPr="00F1213F">
                                    <w:rPr>
                                      <w:sz w:val="22"/>
                                      <w:szCs w:val="22"/>
                                      <w:lang w:val="fr-FR"/>
                                    </w:rPr>
                                    <w:t xml:space="preserve">49º    </w:t>
                                  </w:r>
                                  <w:r>
                                    <w:rPr>
                                      <w:sz w:val="22"/>
                                      <w:szCs w:val="22"/>
                                      <w:lang w:val="fr-FR"/>
                                    </w:rPr>
                                    <w:t xml:space="preserve">           </w:t>
                                  </w:r>
                                  <w:r w:rsidRPr="00F1213F">
                                    <w:rPr>
                                      <w:sz w:val="22"/>
                                      <w:szCs w:val="22"/>
                                      <w:lang w:val="fr-FR"/>
                                    </w:rPr>
                                    <w:t xml:space="preserve">49º </w:t>
                                  </w:r>
                                  <w:r>
                                    <w:rPr>
                                      <w:sz w:val="22"/>
                                      <w:szCs w:val="22"/>
                                      <w:lang w:val="fr-FR"/>
                                    </w:rPr>
                                    <w:t xml:space="preserve">- </w:t>
                                  </w:r>
                                  <w:r w:rsidRPr="00F1213F">
                                    <w:rPr>
                                      <w:sz w:val="22"/>
                                      <w:szCs w:val="22"/>
                                      <w:lang w:val="fr-FR"/>
                                    </w:rPr>
                                    <w:t xml:space="preserve">50º          </w:t>
                                  </w:r>
                                  <w:r>
                                    <w:rPr>
                                      <w:sz w:val="22"/>
                                      <w:szCs w:val="22"/>
                                      <w:lang w:val="fr-FR"/>
                                    </w:rPr>
                                    <w:t xml:space="preserve">   </w:t>
                                  </w:r>
                                  <w:r w:rsidRPr="00F1213F">
                                    <w:rPr>
                                      <w:sz w:val="22"/>
                                      <w:szCs w:val="22"/>
                                      <w:lang w:val="fr-FR"/>
                                    </w:rPr>
                                    <w:t xml:space="preserve"> </w:t>
                                  </w:r>
                                  <w:r>
                                    <w:rPr>
                                      <w:sz w:val="22"/>
                                      <w:szCs w:val="22"/>
                                      <w:lang w:val="fr-FR"/>
                                    </w:rPr>
                                    <w:t xml:space="preserve">    </w:t>
                                  </w:r>
                                  <w:r w:rsidRPr="00F1213F">
                                    <w:rPr>
                                      <w:sz w:val="22"/>
                                      <w:szCs w:val="22"/>
                                      <w:lang w:val="fr-FR"/>
                                    </w:rPr>
                                    <w:t>50º</w:t>
                                  </w:r>
                                  <w:r>
                                    <w:rPr>
                                      <w:sz w:val="22"/>
                                      <w:szCs w:val="22"/>
                                      <w:lang w:val="fr-FR"/>
                                    </w:rPr>
                                    <w:t xml:space="preserve"> -</w:t>
                                  </w:r>
                                  <w:r w:rsidRPr="00F1213F">
                                    <w:rPr>
                                      <w:sz w:val="22"/>
                                      <w:szCs w:val="22"/>
                                      <w:lang w:val="fr-FR"/>
                                    </w:rPr>
                                    <w:t xml:space="preserve"> 51º                 51º</w:t>
                                  </w:r>
                                  <w:r>
                                    <w:rPr>
                                      <w:sz w:val="22"/>
                                      <w:szCs w:val="22"/>
                                      <w:lang w:val="fr-FR"/>
                                    </w:rPr>
                                    <w:t xml:space="preserve"> - </w:t>
                                  </w:r>
                                  <w:r w:rsidRPr="00F1213F">
                                    <w:rPr>
                                      <w:sz w:val="22"/>
                                      <w:szCs w:val="22"/>
                                      <w:lang w:val="fr-FR"/>
                                    </w:rPr>
                                    <w:t xml:space="preserve">52º                </w:t>
                                  </w:r>
                                  <w:r>
                                    <w:rPr>
                                      <w:sz w:val="22"/>
                                      <w:szCs w:val="22"/>
                                      <w:lang w:val="fr-FR"/>
                                    </w:rPr>
                                    <w:t xml:space="preserve"> </w:t>
                                  </w:r>
                                  <w:r w:rsidRPr="00F1213F">
                                    <w:rPr>
                                      <w:sz w:val="22"/>
                                      <w:szCs w:val="22"/>
                                      <w:lang w:val="fr-FR"/>
                                    </w:rPr>
                                    <w:t>52º</w:t>
                                  </w:r>
                                  <w:r>
                                    <w:rPr>
                                      <w:sz w:val="22"/>
                                      <w:szCs w:val="22"/>
                                      <w:lang w:val="fr-FR"/>
                                    </w:rPr>
                                    <w:t xml:space="preserve"> -</w:t>
                                  </w:r>
                                  <w:r w:rsidRPr="00F1213F">
                                    <w:rPr>
                                      <w:sz w:val="22"/>
                                      <w:szCs w:val="22"/>
                                      <w:lang w:val="fr-FR"/>
                                    </w:rPr>
                                    <w:t xml:space="preserve"> 53º      </w:t>
                                  </w:r>
                                  <w:r>
                                    <w:rPr>
                                      <w:sz w:val="22"/>
                                      <w:szCs w:val="22"/>
                                      <w:lang w:val="fr-FR"/>
                                    </w:rPr>
                                    <w:t xml:space="preserve">             </w:t>
                                  </w:r>
                                  <w:r w:rsidRPr="00F1213F">
                                    <w:rPr>
                                      <w:sz w:val="22"/>
                                      <w:szCs w:val="22"/>
                                      <w:lang w:val="fr-FR"/>
                                    </w:rPr>
                                    <w:t>53º</w:t>
                                  </w:r>
                                  <w:r>
                                    <w:rPr>
                                      <w:sz w:val="22"/>
                                      <w:szCs w:val="22"/>
                                      <w:lang w:val="fr-FR"/>
                                    </w:rPr>
                                    <w:t xml:space="preserve"> -</w:t>
                                  </w:r>
                                  <w:r w:rsidRPr="00F1213F">
                                    <w:rPr>
                                      <w:sz w:val="22"/>
                                      <w:szCs w:val="22"/>
                                      <w:lang w:val="fr-FR"/>
                                    </w:rPr>
                                    <w:t xml:space="preserve"> 54º                54º </w:t>
                                  </w:r>
                                  <w:r>
                                    <w:rPr>
                                      <w:sz w:val="22"/>
                                      <w:szCs w:val="22"/>
                                      <w:lang w:val="fr-FR"/>
                                    </w:rPr>
                                    <w:t>-</w:t>
                                  </w:r>
                                  <w:r w:rsidRPr="00F1213F">
                                    <w:rPr>
                                      <w:sz w:val="22"/>
                                      <w:szCs w:val="22"/>
                                      <w:lang w:val="fr-FR"/>
                                    </w:rPr>
                                    <w:t xml:space="preserve"> 55º</w:t>
                                  </w:r>
                                </w:p>
                                <w:p w:rsidR="007F0709" w:rsidRPr="00F1213F" w:rsidRDefault="007F0709" w:rsidP="007C03B2">
                                  <w:pPr>
                                    <w:jc w:val="center"/>
                                    <w:rPr>
                                      <w:rFonts w:asciiTheme="minorHAnsi" w:hAnsiTheme="minorHAnsi" w:cstheme="minorHAnsi"/>
                                      <w:sz w:val="20"/>
                                      <w:lang w:val="fr-FR"/>
                                    </w:rPr>
                                  </w:pPr>
                                  <w:r w:rsidRPr="00F1213F">
                                    <w:rPr>
                                      <w:rFonts w:asciiTheme="minorHAnsi" w:hAnsiTheme="minorHAnsi" w:cstheme="minorHAnsi"/>
                                      <w:sz w:val="20"/>
                                      <w:lang w:val="fr-FR"/>
                                    </w:rPr>
                                    <w:t xml:space="preserve">      </w:t>
                                  </w:r>
                                </w:p>
                              </w:txbxContent>
                            </wps:txbx>
                            <wps:bodyPr rot="0" vert="horz" wrap="square" lIns="91440" tIns="45720" rIns="91440" bIns="45720" anchor="t" anchorCtr="0">
                              <a:noAutofit/>
                            </wps:bodyPr>
                          </wps:wsp>
                          <pic:pic xmlns:pic="http://schemas.openxmlformats.org/drawingml/2006/picture">
                            <pic:nvPicPr>
                              <pic:cNvPr id="39" name="Picture 39" descr="\\svbcpbsfp01\sablefish\Lacko\paper2006-07\2012\coplotsmap1.pn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6791325" y="238125"/>
                                <a:ext cx="1152525" cy="1485900"/>
                              </a:xfrm>
                              <a:prstGeom prst="rect">
                                <a:avLst/>
                              </a:prstGeom>
                              <a:noFill/>
                              <a:ln>
                                <a:noFill/>
                              </a:ln>
                            </pic:spPr>
                          </pic:pic>
                          <pic:pic xmlns:pic="http://schemas.openxmlformats.org/drawingml/2006/picture">
                            <pic:nvPicPr>
                              <pic:cNvPr id="41" name="Picture 41" descr="\\svbcpbsfp01\sablefish\Lacko\paper2006-07\2012\coplotsmap2.png"/>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5715000" y="238125"/>
                                <a:ext cx="1152525" cy="1485900"/>
                              </a:xfrm>
                              <a:prstGeom prst="rect">
                                <a:avLst/>
                              </a:prstGeom>
                              <a:noFill/>
                              <a:ln>
                                <a:noFill/>
                              </a:ln>
                            </pic:spPr>
                          </pic:pic>
                          <pic:pic xmlns:pic="http://schemas.openxmlformats.org/drawingml/2006/picture">
                            <pic:nvPicPr>
                              <pic:cNvPr id="42" name="Picture 42" descr="\\svbcpbsfp01\sablefish\Lacko\paper2006-07\2012\coplotsmap3.png"/>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4610100" y="238125"/>
                                <a:ext cx="1152525" cy="1485900"/>
                              </a:xfrm>
                              <a:prstGeom prst="rect">
                                <a:avLst/>
                              </a:prstGeom>
                              <a:noFill/>
                              <a:ln>
                                <a:noFill/>
                              </a:ln>
                            </pic:spPr>
                          </pic:pic>
                          <pic:pic xmlns:pic="http://schemas.openxmlformats.org/drawingml/2006/picture">
                            <pic:nvPicPr>
                              <pic:cNvPr id="43" name="Picture 43" descr="\\svbcpbsfp01\sablefish\Lacko\paper2006-07\2012\coplotsmap4.png"/>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3514725" y="238125"/>
                                <a:ext cx="1152525" cy="1485900"/>
                              </a:xfrm>
                              <a:prstGeom prst="rect">
                                <a:avLst/>
                              </a:prstGeom>
                              <a:noFill/>
                              <a:ln>
                                <a:noFill/>
                              </a:ln>
                            </pic:spPr>
                          </pic:pic>
                          <pic:pic xmlns:pic="http://schemas.openxmlformats.org/drawingml/2006/picture">
                            <pic:nvPicPr>
                              <pic:cNvPr id="45" name="Picture 45" descr="\\svbcpbsfp01\sablefish\Lacko\paper2006-07\2012\coplotsmap5.png"/>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447925" y="228600"/>
                                <a:ext cx="1152525" cy="1485900"/>
                              </a:xfrm>
                              <a:prstGeom prst="rect">
                                <a:avLst/>
                              </a:prstGeom>
                              <a:noFill/>
                              <a:ln>
                                <a:noFill/>
                              </a:ln>
                            </pic:spPr>
                          </pic:pic>
                          <pic:pic xmlns:pic="http://schemas.openxmlformats.org/drawingml/2006/picture">
                            <pic:nvPicPr>
                              <pic:cNvPr id="48" name="Picture 48" descr="\\svbcpbsfp01\sablefish\Lacko\paper2006-07\2012\coplotsmap6.png"/>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1362075" y="228600"/>
                                <a:ext cx="1152525" cy="1485900"/>
                              </a:xfrm>
                              <a:prstGeom prst="rect">
                                <a:avLst/>
                              </a:prstGeom>
                              <a:noFill/>
                              <a:ln>
                                <a:noFill/>
                              </a:ln>
                            </pic:spPr>
                          </pic:pic>
                          <pic:pic xmlns:pic="http://schemas.openxmlformats.org/drawingml/2006/picture">
                            <pic:nvPicPr>
                              <pic:cNvPr id="50" name="Picture 50" descr="\\svbcpbsfp01\sablefish\Lacko\paper2006-07\2012\coplotsmap7.png"/>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295275" y="228600"/>
                                <a:ext cx="1152525" cy="1485900"/>
                              </a:xfrm>
                              <a:prstGeom prst="rect">
                                <a:avLst/>
                              </a:prstGeom>
                              <a:noFill/>
                              <a:ln>
                                <a:noFill/>
                              </a:ln>
                            </pic:spPr>
                          </pic:pic>
                        </wpg:grpSp>
                        <pic:pic xmlns:pic="http://schemas.openxmlformats.org/drawingml/2006/picture">
                          <pic:nvPicPr>
                            <pic:cNvPr id="37" name="Picture 37" descr="D:\DATA\R\Sablefish\Coplot\CTD2012_paper.png"/>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142875" y="1571625"/>
                              <a:ext cx="7886700" cy="1733550"/>
                            </a:xfrm>
                            <a:prstGeom prst="rect">
                              <a:avLst/>
                            </a:prstGeom>
                            <a:noFill/>
                            <a:ln>
                              <a:noFill/>
                            </a:ln>
                          </pic:spPr>
                        </pic:pic>
                      </wpg:grpSp>
                      <wpg:grpSp>
                        <wpg:cNvPr id="301" name="Group 301"/>
                        <wpg:cNvGrpSpPr/>
                        <wpg:grpSpPr>
                          <a:xfrm>
                            <a:off x="19050" y="1809750"/>
                            <a:ext cx="8153400" cy="3276600"/>
                            <a:chOff x="19050" y="0"/>
                            <a:chExt cx="8153400" cy="3276600"/>
                          </a:xfrm>
                        </wpg:grpSpPr>
                        <pic:pic xmlns:pic="http://schemas.openxmlformats.org/drawingml/2006/picture">
                          <pic:nvPicPr>
                            <pic:cNvPr id="289" name="Picture 289" descr="\\svbcpbsfp01\sablefish\Lacko\paper2006-07\2012\CTD2011_paper.png"/>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276225" y="1524000"/>
                              <a:ext cx="7896225" cy="1752600"/>
                            </a:xfrm>
                            <a:prstGeom prst="rect">
                              <a:avLst/>
                            </a:prstGeom>
                            <a:noFill/>
                            <a:ln>
                              <a:noFill/>
                            </a:ln>
                          </pic:spPr>
                        </pic:pic>
                        <wps:wsp>
                          <wps:cNvPr id="290" name="Text Box 2"/>
                          <wps:cNvSpPr txBox="1">
                            <a:spLocks noChangeArrowheads="1"/>
                          </wps:cNvSpPr>
                          <wps:spPr bwMode="auto">
                            <a:xfrm>
                              <a:off x="19050" y="0"/>
                              <a:ext cx="1200150" cy="255905"/>
                            </a:xfrm>
                            <a:prstGeom prst="rect">
                              <a:avLst/>
                            </a:prstGeom>
                            <a:noFill/>
                            <a:ln w="9525">
                              <a:noFill/>
                              <a:miter lim="800000"/>
                              <a:headEnd/>
                              <a:tailEnd/>
                            </a:ln>
                          </wps:spPr>
                          <wps:txbx>
                            <w:txbxContent>
                              <w:p w:rsidR="007F0709" w:rsidRPr="00C92429" w:rsidRDefault="007F0709" w:rsidP="007C03B2">
                                <w:pPr>
                                  <w:rPr>
                                    <w:rFonts w:asciiTheme="minorHAnsi" w:hAnsiTheme="minorHAnsi" w:cstheme="minorHAnsi"/>
                                    <w:sz w:val="22"/>
                                    <w:szCs w:val="22"/>
                                    <w:lang w:val="en-US"/>
                                  </w:rPr>
                                </w:pPr>
                                <w:r w:rsidRPr="00C92429">
                                  <w:rPr>
                                    <w:rFonts w:asciiTheme="minorHAnsi" w:hAnsiTheme="minorHAnsi" w:cstheme="minorHAnsi"/>
                                    <w:sz w:val="22"/>
                                    <w:szCs w:val="22"/>
                                    <w:lang w:val="en-US"/>
                                  </w:rPr>
                                  <w:t>2011</w:t>
                                </w:r>
                              </w:p>
                            </w:txbxContent>
                          </wps:txbx>
                          <wps:bodyPr rot="0" vert="horz" wrap="square" lIns="91440" tIns="45720" rIns="91440" bIns="45720" anchor="t" anchorCtr="0">
                            <a:noAutofit/>
                          </wps:bodyPr>
                        </wps:wsp>
                        <wps:wsp>
                          <wps:cNvPr id="291" name="Text Box 2"/>
                          <wps:cNvSpPr txBox="1">
                            <a:spLocks noChangeArrowheads="1"/>
                          </wps:cNvSpPr>
                          <wps:spPr bwMode="auto">
                            <a:xfrm>
                              <a:off x="23750" y="1785875"/>
                              <a:ext cx="1200150" cy="255905"/>
                            </a:xfrm>
                            <a:prstGeom prst="rect">
                              <a:avLst/>
                            </a:prstGeom>
                            <a:noFill/>
                            <a:ln w="9525">
                              <a:noFill/>
                              <a:miter lim="800000"/>
                              <a:headEnd/>
                              <a:tailEnd/>
                            </a:ln>
                          </wps:spPr>
                          <wps:txbx>
                            <w:txbxContent>
                              <w:p w:rsidR="007F0709" w:rsidRDefault="007F0709" w:rsidP="007C03B2">
                                <w:pPr>
                                  <w:rPr>
                                    <w:rFonts w:asciiTheme="minorHAnsi" w:hAnsiTheme="minorHAnsi" w:cstheme="minorHAnsi"/>
                                    <w:sz w:val="22"/>
                                    <w:szCs w:val="22"/>
                                    <w:lang w:val="en-US"/>
                                  </w:rPr>
                                </w:pPr>
                                <w:r w:rsidRPr="00924B11">
                                  <w:rPr>
                                    <w:rFonts w:asciiTheme="minorHAnsi" w:hAnsiTheme="minorHAnsi" w:cstheme="minorHAnsi"/>
                                    <w:sz w:val="22"/>
                                    <w:szCs w:val="22"/>
                                    <w:lang w:val="en-US"/>
                                  </w:rPr>
                                  <w:t>201</w:t>
                                </w:r>
                                <w:r>
                                  <w:rPr>
                                    <w:rFonts w:asciiTheme="minorHAnsi" w:hAnsiTheme="minorHAnsi" w:cstheme="minorHAnsi"/>
                                    <w:sz w:val="22"/>
                                    <w:szCs w:val="22"/>
                                    <w:lang w:val="en-US"/>
                                  </w:rPr>
                                  <w:t>2</w:t>
                                </w:r>
                              </w:p>
                              <w:p w:rsidR="007F0709" w:rsidRPr="00864592" w:rsidRDefault="007F0709" w:rsidP="007C03B2">
                                <w:pPr>
                                  <w:rPr>
                                    <w:sz w:val="22"/>
                                    <w:szCs w:val="22"/>
                                    <w:lang w:val="en-US"/>
                                  </w:rPr>
                                </w:pPr>
                                <w:r w:rsidRPr="00924B11">
                                  <w:rPr>
                                    <w:rFonts w:asciiTheme="minorHAnsi" w:hAnsiTheme="minorHAnsi" w:cstheme="minorHAnsi"/>
                                    <w:sz w:val="22"/>
                                    <w:szCs w:val="22"/>
                                    <w:lang w:val="en-US"/>
                                  </w:rPr>
                                  <w:t>2</w:t>
                                </w:r>
                              </w:p>
                            </w:txbxContent>
                          </wps:txbx>
                          <wps:bodyPr rot="0" vert="horz" wrap="square" lIns="91440" tIns="45720" rIns="91440" bIns="45720" anchor="t" anchorCtr="0">
                            <a:noAutofit/>
                          </wps:bodyPr>
                        </wps:wsp>
                      </wpg:grpSp>
                    </wpg:wgp>
                  </a:graphicData>
                </a:graphic>
                <wp14:sizeRelH relativeFrom="margin">
                  <wp14:pctWidth>0</wp14:pctWidth>
                </wp14:sizeRelH>
              </wp:anchor>
            </w:drawing>
          </mc:Choice>
          <mc:Fallback>
            <w:pict>
              <v:group id="Group 302" o:spid="_x0000_s1100" style="position:absolute;left:0;text-align:left;margin-left:-7.85pt;margin-top:-23.15pt;width:643.5pt;height:400.5pt;z-index:251718656;mso-width-relative:margin" coordorigin="190" coordsize="81724,50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&#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">
                <v:group id="Group 288" o:spid="_x0000_s1101" style="position:absolute;left:1619;width:80296;height:33051" coordsize="80295,33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group id="Group 52" o:spid="_x0000_s1102" style="position:absolute;width:80054;height:17240" coordsize="80054,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_x0000_s1103" type="#_x0000_t202" style="position:absolute;width:80054;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XlsQA&#10;AADcAAAADwAAAGRycy9kb3ducmV2LnhtbESPW4vCMBSE34X9D+Es+CLb1OJlrUZZBRdfvfyAY3N6&#10;YZuT0kRb/70RFnwcZuYbZrXpTS3u1LrKsoJxFIMgzqyuuFBwOe+/vkE4j6yxtkwKHuRgs/4YrDDV&#10;tuMj3U++EAHCLkUFpfdNKqXLSjLoItsQBy+3rUEfZFtI3WIX4KaWSRzPpMGKw0KJDe1Kyv5ON6Mg&#10;P3Sj6aK7/vrL/DiZbbGaX+1DqeFn/7ME4an37/B/+6AVJMkYXmfCEZ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A15bEAAAA3AAAAA8AAAAAAAAAAAAAAAAAmAIAAGRycy9k&#10;b3ducmV2LnhtbFBLBQYAAAAABAAEAPUAAACJAwAAAAA=&#10;" stroked="f">
                      <v:textbox>
                        <w:txbxContent>
                          <w:p w:rsidR="007F0709" w:rsidRPr="00F1213F" w:rsidRDefault="007F0709" w:rsidP="007C03B2">
                            <w:pPr>
                              <w:ind w:firstLine="0"/>
                              <w:rPr>
                                <w:sz w:val="22"/>
                                <w:szCs w:val="22"/>
                                <w:lang w:val="fr-FR"/>
                              </w:rPr>
                            </w:pPr>
                            <w:r>
                              <w:rPr>
                                <w:sz w:val="22"/>
                                <w:szCs w:val="22"/>
                                <w:lang w:val="fr-FR"/>
                              </w:rPr>
                              <w:t>Latitude: 48</w:t>
                            </w:r>
                            <w:r w:rsidRPr="00F1213F">
                              <w:rPr>
                                <w:sz w:val="22"/>
                                <w:szCs w:val="22"/>
                                <w:lang w:val="fr-FR"/>
                              </w:rPr>
                              <w:t xml:space="preserve"> º</w:t>
                            </w:r>
                            <w:r>
                              <w:rPr>
                                <w:sz w:val="22"/>
                                <w:szCs w:val="22"/>
                                <w:lang w:val="fr-FR"/>
                              </w:rPr>
                              <w:t xml:space="preserve">- </w:t>
                            </w:r>
                            <w:r w:rsidRPr="00F1213F">
                              <w:rPr>
                                <w:sz w:val="22"/>
                                <w:szCs w:val="22"/>
                                <w:lang w:val="fr-FR"/>
                              </w:rPr>
                              <w:t xml:space="preserve">49º    </w:t>
                            </w:r>
                            <w:r>
                              <w:rPr>
                                <w:sz w:val="22"/>
                                <w:szCs w:val="22"/>
                                <w:lang w:val="fr-FR"/>
                              </w:rPr>
                              <w:t xml:space="preserve">           </w:t>
                            </w:r>
                            <w:r w:rsidRPr="00F1213F">
                              <w:rPr>
                                <w:sz w:val="22"/>
                                <w:szCs w:val="22"/>
                                <w:lang w:val="fr-FR"/>
                              </w:rPr>
                              <w:t xml:space="preserve">49º </w:t>
                            </w:r>
                            <w:r>
                              <w:rPr>
                                <w:sz w:val="22"/>
                                <w:szCs w:val="22"/>
                                <w:lang w:val="fr-FR"/>
                              </w:rPr>
                              <w:t xml:space="preserve">- </w:t>
                            </w:r>
                            <w:r w:rsidRPr="00F1213F">
                              <w:rPr>
                                <w:sz w:val="22"/>
                                <w:szCs w:val="22"/>
                                <w:lang w:val="fr-FR"/>
                              </w:rPr>
                              <w:t xml:space="preserve">50º          </w:t>
                            </w:r>
                            <w:r>
                              <w:rPr>
                                <w:sz w:val="22"/>
                                <w:szCs w:val="22"/>
                                <w:lang w:val="fr-FR"/>
                              </w:rPr>
                              <w:t xml:space="preserve">   </w:t>
                            </w:r>
                            <w:r w:rsidRPr="00F1213F">
                              <w:rPr>
                                <w:sz w:val="22"/>
                                <w:szCs w:val="22"/>
                                <w:lang w:val="fr-FR"/>
                              </w:rPr>
                              <w:t xml:space="preserve"> </w:t>
                            </w:r>
                            <w:r>
                              <w:rPr>
                                <w:sz w:val="22"/>
                                <w:szCs w:val="22"/>
                                <w:lang w:val="fr-FR"/>
                              </w:rPr>
                              <w:t xml:space="preserve">    </w:t>
                            </w:r>
                            <w:r w:rsidRPr="00F1213F">
                              <w:rPr>
                                <w:sz w:val="22"/>
                                <w:szCs w:val="22"/>
                                <w:lang w:val="fr-FR"/>
                              </w:rPr>
                              <w:t>50º</w:t>
                            </w:r>
                            <w:r>
                              <w:rPr>
                                <w:sz w:val="22"/>
                                <w:szCs w:val="22"/>
                                <w:lang w:val="fr-FR"/>
                              </w:rPr>
                              <w:t xml:space="preserve"> -</w:t>
                            </w:r>
                            <w:r w:rsidRPr="00F1213F">
                              <w:rPr>
                                <w:sz w:val="22"/>
                                <w:szCs w:val="22"/>
                                <w:lang w:val="fr-FR"/>
                              </w:rPr>
                              <w:t xml:space="preserve"> 51º                 51º</w:t>
                            </w:r>
                            <w:r>
                              <w:rPr>
                                <w:sz w:val="22"/>
                                <w:szCs w:val="22"/>
                                <w:lang w:val="fr-FR"/>
                              </w:rPr>
                              <w:t xml:space="preserve"> - </w:t>
                            </w:r>
                            <w:r w:rsidRPr="00F1213F">
                              <w:rPr>
                                <w:sz w:val="22"/>
                                <w:szCs w:val="22"/>
                                <w:lang w:val="fr-FR"/>
                              </w:rPr>
                              <w:t xml:space="preserve">52º                </w:t>
                            </w:r>
                            <w:r>
                              <w:rPr>
                                <w:sz w:val="22"/>
                                <w:szCs w:val="22"/>
                                <w:lang w:val="fr-FR"/>
                              </w:rPr>
                              <w:t xml:space="preserve"> </w:t>
                            </w:r>
                            <w:r w:rsidRPr="00F1213F">
                              <w:rPr>
                                <w:sz w:val="22"/>
                                <w:szCs w:val="22"/>
                                <w:lang w:val="fr-FR"/>
                              </w:rPr>
                              <w:t>52º</w:t>
                            </w:r>
                            <w:r>
                              <w:rPr>
                                <w:sz w:val="22"/>
                                <w:szCs w:val="22"/>
                                <w:lang w:val="fr-FR"/>
                              </w:rPr>
                              <w:t xml:space="preserve"> -</w:t>
                            </w:r>
                            <w:r w:rsidRPr="00F1213F">
                              <w:rPr>
                                <w:sz w:val="22"/>
                                <w:szCs w:val="22"/>
                                <w:lang w:val="fr-FR"/>
                              </w:rPr>
                              <w:t xml:space="preserve"> 53º      </w:t>
                            </w:r>
                            <w:r>
                              <w:rPr>
                                <w:sz w:val="22"/>
                                <w:szCs w:val="22"/>
                                <w:lang w:val="fr-FR"/>
                              </w:rPr>
                              <w:t xml:space="preserve">             </w:t>
                            </w:r>
                            <w:r w:rsidRPr="00F1213F">
                              <w:rPr>
                                <w:sz w:val="22"/>
                                <w:szCs w:val="22"/>
                                <w:lang w:val="fr-FR"/>
                              </w:rPr>
                              <w:t>53º</w:t>
                            </w:r>
                            <w:r>
                              <w:rPr>
                                <w:sz w:val="22"/>
                                <w:szCs w:val="22"/>
                                <w:lang w:val="fr-FR"/>
                              </w:rPr>
                              <w:t xml:space="preserve"> -</w:t>
                            </w:r>
                            <w:r w:rsidRPr="00F1213F">
                              <w:rPr>
                                <w:sz w:val="22"/>
                                <w:szCs w:val="22"/>
                                <w:lang w:val="fr-FR"/>
                              </w:rPr>
                              <w:t xml:space="preserve"> 54º                54º </w:t>
                            </w:r>
                            <w:r>
                              <w:rPr>
                                <w:sz w:val="22"/>
                                <w:szCs w:val="22"/>
                                <w:lang w:val="fr-FR"/>
                              </w:rPr>
                              <w:t>-</w:t>
                            </w:r>
                            <w:r w:rsidRPr="00F1213F">
                              <w:rPr>
                                <w:sz w:val="22"/>
                                <w:szCs w:val="22"/>
                                <w:lang w:val="fr-FR"/>
                              </w:rPr>
                              <w:t xml:space="preserve"> 55º</w:t>
                            </w:r>
                          </w:p>
                          <w:p w:rsidR="007F0709" w:rsidRPr="00F1213F" w:rsidRDefault="007F0709" w:rsidP="007C03B2">
                            <w:pPr>
                              <w:jc w:val="center"/>
                              <w:rPr>
                                <w:rFonts w:asciiTheme="minorHAnsi" w:hAnsiTheme="minorHAnsi" w:cstheme="minorHAnsi"/>
                                <w:sz w:val="20"/>
                                <w:lang w:val="fr-FR"/>
                              </w:rPr>
                            </w:pPr>
                            <w:r w:rsidRPr="00F1213F">
                              <w:rPr>
                                <w:rFonts w:asciiTheme="minorHAnsi" w:hAnsiTheme="minorHAnsi" w:cstheme="minorHAnsi"/>
                                <w:sz w:val="20"/>
                                <w:lang w:val="fr-FR"/>
                              </w:rPr>
                              <w:t xml:space="preserve">      </w:t>
                            </w:r>
                          </w:p>
                        </w:txbxContent>
                      </v:textbox>
                    </v:shape>
                    <v:shape id="Picture 39" o:spid="_x0000_s1104" type="#_x0000_t75" style="position:absolute;left:67913;top:2381;width:1152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PGcnGAAAA2wAAAA8AAABkcnMvZG93bnJldi54bWxEj0FrwkAUhO+F/oflFXqrm1oMMXWVohiF&#10;HkRtsb09sq9JMPs2ZNcY/70rFDwOM/MNM5n1phYdta6yrOB1EIEgzq2uuFDwtV++JCCcR9ZYWyYF&#10;F3Iwmz4+TDDV9sxb6na+EAHCLkUFpfdNKqXLSzLoBrYhDt6fbQ36INtC6hbPAW5qOYyiWBqsOCyU&#10;2NC8pPy4OxkFi308x+z4nRyoX29Gnz+r32x5UOr5qf94B+Gp9/fwf3utFbyN4fYl/AA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s8ZycYAAADbAAAADwAAAAAAAAAAAAAA&#10;AACfAgAAZHJzL2Rvd25yZXYueG1sUEsFBgAAAAAEAAQA9wAAAJIDAAAAAA==&#10;">
                      <v:imagedata r:id="rId74" o:title="coplotsmap1"/>
                      <v:path arrowok="t"/>
                    </v:shape>
                    <v:shape id="Picture 41" o:spid="_x0000_s1105" type="#_x0000_t75" style="position:absolute;left:57150;top:2381;width:1152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gkPTEAAAA2wAAAA8AAABkcnMvZG93bnJldi54bWxEj1FrwjAUhd+F/YdwB3vT1CnFdU1lCBv6&#10;Ilb3Ay7NXVPW3JQk085fvwwEHw/nnO9wyvVoe3EmHzrHCuazDARx43THrYLP0/t0BSJEZI29Y1Lw&#10;SwHW1cOkxEK7C9d0PsZWJAiHAhWYGIdCytAYshhmbiBO3pfzFmOSvpXa4yXBbS+fsyyXFjtOCwYH&#10;2hhqvo8/VsGL2S18PtqdHJb5dbH5oFoe9ko9PY5vryAijfEevrW3WsFyDv9f0g+Q1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2gkPTEAAAA2wAAAA8AAAAAAAAAAAAAAAAA&#10;nwIAAGRycy9kb3ducmV2LnhtbFBLBQYAAAAABAAEAPcAAACQAwAAAAA=&#10;">
                      <v:imagedata r:id="rId75" o:title="coplotsmap2"/>
                      <v:path arrowok="t"/>
                    </v:shape>
                    <v:shape id="Picture 42" o:spid="_x0000_s1106" type="#_x0000_t75" style="position:absolute;left:46101;top:2381;width:1152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e54HDAAAA2wAAAA8AAABkcnMvZG93bnJldi54bWxEj9FKAzEURN8F/yFcwTebtJaia9MiQqHo&#10;U1c/4JJcd6ObmyXJbrd+vSkU+jjMzBlmvZ18J0aKyQXWMJ8pEMQmWMeNhq/P3cMTiJSRLXaBScOJ&#10;Emw3tzdrrGw48oHGOjeiQDhVqKHNua+kTKYlj2kWeuLifYfoMRcZG2kjHgvcd3Kh1Ep6dFwWWuzp&#10;rSXzWw9eQx3H3cf7/CepYf+XTo/KGfPstL6/m15fQGSa8jV8ae+thuUCzl/KD5C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V7ngcMAAADbAAAADwAAAAAAAAAAAAAAAACf&#10;AgAAZHJzL2Rvd25yZXYueG1sUEsFBgAAAAAEAAQA9wAAAI8DAAAAAA==&#10;">
                      <v:imagedata r:id="rId76" o:title="coplotsmap3"/>
                      <v:path arrowok="t"/>
                    </v:shape>
                    <v:shape id="Picture 43" o:spid="_x0000_s1107" type="#_x0000_t75" style="position:absolute;left:35147;top:2381;width:1152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LaQXEAAAA2wAAAA8AAABkcnMvZG93bnJldi54bWxEj81qwzAQhO+BvoPYQi+hkdOUkDiWQ0kI&#10;BHqq3QdYrI1/Iq2MpcZunr4qFHocZuYbJttP1ogbDb51rGC5SEAQV063XCv4LE/PGxA+IGs0jknB&#10;N3nY5w+zDFPtRv6gWxFqESHsU1TQhNCnUvqqIYt+4Xri6F3cYDFEOdRSDzhGuDXyJUnW0mLLcaHB&#10;ng4NVdfiyyow3Xifv5em1WXVbe/LTRdO9VGpp8fpbQci0BT+w3/ts1bwuoLfL/EHyPw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tLaQXEAAAA2wAAAA8AAAAAAAAAAAAAAAAA&#10;nwIAAGRycy9kb3ducmV2LnhtbFBLBQYAAAAABAAEAPcAAACQAwAAAAA=&#10;">
                      <v:imagedata r:id="rId77" o:title="coplotsmap4"/>
                      <v:path arrowok="t"/>
                    </v:shape>
                    <v:shape id="Picture 45" o:spid="_x0000_s1108" type="#_x0000_t75" style="position:absolute;left:24479;top:2286;width:1152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gpC7EAAAA2wAAAA8AAABkcnMvZG93bnJldi54bWxEj0FrwkAUhO9C/8PyCr3pRqki0VXENlAE&#10;D8ZQenxkn0kw+3bJbmP8965Q6HGYmW+Y9XYwreip841lBdNJAoK4tLrhSkFxzsZLED4ga2wtk4I7&#10;edhuXkZrTLW98Yn6PFQiQtinqKAOwaVS+rImg35iHXH0LrYzGKLsKqk7vEW4aeUsSRbSYMNxoUZH&#10;+5rKa/5rFBx69/Mx02X2PXX3fF/M9WefHZV6ex12KxCBhvAf/mt/aQXvc3h+iT9Ab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7gpC7EAAAA2wAAAA8AAAAAAAAAAAAAAAAA&#10;nwIAAGRycy9kb3ducmV2LnhtbFBLBQYAAAAABAAEAPcAAACQAwAAAAA=&#10;">
                      <v:imagedata r:id="rId78" o:title="coplotsmap5"/>
                      <v:path arrowok="t"/>
                    </v:shape>
                    <v:shape id="Picture 48" o:spid="_x0000_s1109" type="#_x0000_t75" style="position:absolute;left:13620;top:2286;width:11526;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G/izCAAAA2wAAAA8AAABkcnMvZG93bnJldi54bWxET11rwjAUfR/4H8Id+DI07RCRahQVHIIw&#10;sBPt3i7NXVrW3JQmav33y4Owx8P5Xqx624gbdb52rCAdJyCIS6drNgpOX7vRDIQPyBobx6TgQR5W&#10;y8HLAjPt7nykWx6MiCHsM1RQhdBmUvqyIot+7FriyP24zmKIsDNSd3iP4baR70kylRZrjg0VtrSt&#10;qPzNr1bB5vPg1ub77Zwnrrh8GJsW0zRVavjar+cgAvXhX/x077WCSRwbv8QfIJ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hv4swgAAANsAAAAPAAAAAAAAAAAAAAAAAJ8C&#10;AABkcnMvZG93bnJldi54bWxQSwUGAAAAAAQABAD3AAAAjgMAAAAA&#10;">
                      <v:imagedata r:id="rId79" o:title="coplotsmap6"/>
                      <v:path arrowok="t"/>
                    </v:shape>
                    <v:shape id="Picture 50" o:spid="_x0000_s1110" type="#_x0000_t75" style="position:absolute;left:2952;top:2286;width:11526;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nFxe/AAAA2wAAAA8AAABkcnMvZG93bnJldi54bWxET02LwjAQvQv7H8IseNN0BUW7jbIsq4gX&#10;sbr3aTO2xWZSkqj135uD4PHxvrNVb1pxI+cbywq+xgkI4tLqhisFp+N6NAfhA7LG1jIpeJCH1fJj&#10;kGGq7Z0PdMtDJWII+xQV1CF0qZS+rMmgH9uOOHJn6wyGCF0ltcN7DDetnCTJTBpsODbU2NFvTeUl&#10;vxoFrinafWUvxWJ77v77E/m/3Wau1PCz//kGEagPb/HLvdUKpnF9/BJ/gFw+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QpxcXvwAAANsAAAAPAAAAAAAAAAAAAAAAAJ8CAABk&#10;cnMvZG93bnJldi54bWxQSwUGAAAAAAQABAD3AAAAiwMAAAAA&#10;">
                      <v:imagedata r:id="rId80" o:title="coplotsmap7"/>
                      <v:path arrowok="t"/>
                    </v:shape>
                  </v:group>
                  <v:shape id="Picture 37" o:spid="_x0000_s1111" type="#_x0000_t75" style="position:absolute;left:1428;top:15716;width:78867;height:17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tQ5bCAAAA2wAAAA8AAABkcnMvZG93bnJldi54bWxEj82LwjAUxO/C/g/hLXiRNXUFu1SjLAuC&#10;By9+3R/Nsw02L6VJP9a/3giCx2FmfsOsNoOtREeNN44VzKYJCOLcacOFgvNp+/UDwgdkjZVjUvBP&#10;Hjbrj9EKM+16PlB3DIWIEPYZKihDqDMpfV6SRT91NXH0rq6xGKJsCqkb7CPcVvI7SRbSouG4UGJN&#10;fyXlt2NrFdwnpu122vSXIj3dO7rth3bvlRp/Dr9LEIGG8A6/2jutYJ7C80v8AXL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7UOWwgAAANsAAAAPAAAAAAAAAAAAAAAAAJ8C&#10;AABkcnMvZG93bnJldi54bWxQSwUGAAAAAAQABAD3AAAAjgMAAAAA&#10;">
                    <v:imagedata r:id="rId89" o:title="CTD2012_paper"/>
                    <v:path arrowok="t"/>
                  </v:shape>
                </v:group>
                <v:group id="Group 301" o:spid="_x0000_s1112" style="position:absolute;left:190;top:18097;width:81534;height:32766" coordorigin="190" coordsize="81534,327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Picture 289" o:spid="_x0000_s1113" type="#_x0000_t75" style="position:absolute;left:2762;top:15240;width:78962;height:17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q7AvGAAAA3AAAAA8AAABkcnMvZG93bnJldi54bWxEj09rwkAUxO9Cv8PyCr3ppqGRNLqKiC09&#10;ePEP9frIvibR7NuQXWPqp3cFweMwM79hpvPe1KKj1lWWFbyPIhDEudUVFwr2u69hCsJ5ZI21ZVLw&#10;Tw7ms5fBFDNtL7yhbusLESDsMlRQet9kUrq8JINuZBvi4P3Z1qAPsi2kbvES4KaWcRSNpcGKw0KJ&#10;DS1Lyk/bs1Gw+P5dHbv1dXw4UpKelnHSffhEqbfXfjEB4an3z/Cj/aMVxOkn3M+EIyB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2rsC8YAAADcAAAADwAAAAAAAAAAAAAA&#10;AACfAgAAZHJzL2Rvd25yZXYueG1sUEsFBgAAAAAEAAQA9wAAAJIDAAAAAA==&#10;">
                    <v:imagedata r:id="rId90" o:title="CTD2011_paper"/>
                    <v:path arrowok="t"/>
                  </v:shape>
                  <v:shape id="_x0000_s1114" type="#_x0000_t202" style="position:absolute;left:190;width:12002;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rG8IA&#10;AADcAAAADwAAAGRycy9kb3ducmV2LnhtbERPz2vCMBS+C/sfwht4s8nEie1My1AGnibWbbDbo3m2&#10;Zc1LaTJb/3tzGOz48f3eFpPtxJUG3zrW8JQoEMSVMy3XGj7Ob4sNCB+QDXaOScONPBT5w2yLmXEj&#10;n+hahlrEEPYZamhC6DMpfdWQRZ+4njhyFzdYDBEOtTQDjjHcdnKp1FpabDk2NNjTrqHqp/y1Gj7f&#10;L99fK3Ws9/a5H92kJNtUaj1/nF5fQASawr/4z30wGpZpnB/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sbwgAAANwAAAAPAAAAAAAAAAAAAAAAAJgCAABkcnMvZG93&#10;bnJldi54bWxQSwUGAAAAAAQABAD1AAAAhwMAAAAA&#10;" filled="f" stroked="f">
                    <v:textbox>
                      <w:txbxContent>
                        <w:p w:rsidR="007F0709" w:rsidRPr="00C92429" w:rsidRDefault="007F0709" w:rsidP="007C03B2">
                          <w:pPr>
                            <w:rPr>
                              <w:rFonts w:asciiTheme="minorHAnsi" w:hAnsiTheme="minorHAnsi" w:cstheme="minorHAnsi"/>
                              <w:sz w:val="22"/>
                              <w:szCs w:val="22"/>
                              <w:lang w:val="en-US"/>
                            </w:rPr>
                          </w:pPr>
                          <w:r w:rsidRPr="00C92429">
                            <w:rPr>
                              <w:rFonts w:asciiTheme="minorHAnsi" w:hAnsiTheme="minorHAnsi" w:cstheme="minorHAnsi"/>
                              <w:sz w:val="22"/>
                              <w:szCs w:val="22"/>
                              <w:lang w:val="en-US"/>
                            </w:rPr>
                            <w:t>2011</w:t>
                          </w:r>
                        </w:p>
                      </w:txbxContent>
                    </v:textbox>
                  </v:shape>
                  <v:shape id="_x0000_s1115" type="#_x0000_t202" style="position:absolute;left:237;top:17858;width:12002;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OgMMA&#10;AADcAAAADwAAAGRycy9kb3ducmV2LnhtbESPQYvCMBSE78L+h/AWvGmiqKzVKIsieFLU3QVvj+bZ&#10;lm1eShNt/fdGEDwOM/MNM1+2thQ3qn3hWMOgr0AQp84UnGn4OW16XyB8QDZYOiYNd/KwXHx05pgY&#10;1/CBbseQiQhhn6CGPIQqkdKnOVn0fVcRR+/iaoshyjqTpsYmwm0ph0pNpMWC40KOFa1ySv+PV6vh&#10;d3c5/43UPlvbcdW4Vkm2U6l197P9no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NOgMMAAADcAAAADwAAAAAAAAAAAAAAAACYAgAAZHJzL2Rv&#10;d25yZXYueG1sUEsFBgAAAAAEAAQA9QAAAIgDAAAAAA==&#10;" filled="f" stroked="f">
                    <v:textbox>
                      <w:txbxContent>
                        <w:p w:rsidR="007F0709" w:rsidRDefault="007F0709" w:rsidP="007C03B2">
                          <w:pPr>
                            <w:rPr>
                              <w:rFonts w:asciiTheme="minorHAnsi" w:hAnsiTheme="minorHAnsi" w:cstheme="minorHAnsi"/>
                              <w:sz w:val="22"/>
                              <w:szCs w:val="22"/>
                              <w:lang w:val="en-US"/>
                            </w:rPr>
                          </w:pPr>
                          <w:r w:rsidRPr="00924B11">
                            <w:rPr>
                              <w:rFonts w:asciiTheme="minorHAnsi" w:hAnsiTheme="minorHAnsi" w:cstheme="minorHAnsi"/>
                              <w:sz w:val="22"/>
                              <w:szCs w:val="22"/>
                              <w:lang w:val="en-US"/>
                            </w:rPr>
                            <w:t>201</w:t>
                          </w:r>
                          <w:r>
                            <w:rPr>
                              <w:rFonts w:asciiTheme="minorHAnsi" w:hAnsiTheme="minorHAnsi" w:cstheme="minorHAnsi"/>
                              <w:sz w:val="22"/>
                              <w:szCs w:val="22"/>
                              <w:lang w:val="en-US"/>
                            </w:rPr>
                            <w:t>2</w:t>
                          </w:r>
                        </w:p>
                        <w:p w:rsidR="007F0709" w:rsidRPr="00864592" w:rsidRDefault="007F0709" w:rsidP="007C03B2">
                          <w:pPr>
                            <w:rPr>
                              <w:sz w:val="22"/>
                              <w:szCs w:val="22"/>
                              <w:lang w:val="en-US"/>
                            </w:rPr>
                          </w:pPr>
                          <w:r w:rsidRPr="00924B11">
                            <w:rPr>
                              <w:rFonts w:asciiTheme="minorHAnsi" w:hAnsiTheme="minorHAnsi" w:cstheme="minorHAnsi"/>
                              <w:sz w:val="22"/>
                              <w:szCs w:val="22"/>
                              <w:lang w:val="en-US"/>
                            </w:rPr>
                            <w:t>2</w:t>
                          </w:r>
                        </w:p>
                      </w:txbxContent>
                    </v:textbox>
                  </v:shape>
                </v:group>
              </v:group>
            </w:pict>
          </mc:Fallback>
        </mc:AlternateContent>
      </w:r>
    </w:p>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C92429" w:rsidP="007C03B2">
      <w:r>
        <w:rPr>
          <w:noProof/>
        </w:rPr>
        <mc:AlternateContent>
          <mc:Choice Requires="wpg">
            <w:drawing>
              <wp:anchor distT="0" distB="0" distL="114300" distR="114300" simplePos="0" relativeHeight="251941888" behindDoc="0" locked="0" layoutInCell="1" allowOverlap="1" wp14:anchorId="62D056FB" wp14:editId="6DA5B71E">
                <wp:simplePos x="0" y="0"/>
                <wp:positionH relativeFrom="column">
                  <wp:posOffset>521970</wp:posOffset>
                </wp:positionH>
                <wp:positionV relativeFrom="paragraph">
                  <wp:posOffset>118907</wp:posOffset>
                </wp:positionV>
                <wp:extent cx="7760335" cy="266065"/>
                <wp:effectExtent l="0" t="0" r="0" b="635"/>
                <wp:wrapNone/>
                <wp:docPr id="101" name="Group 101"/>
                <wp:cNvGraphicFramePr/>
                <a:graphic xmlns:a="http://schemas.openxmlformats.org/drawingml/2006/main">
                  <a:graphicData uri="http://schemas.microsoft.com/office/word/2010/wordprocessingGroup">
                    <wpg:wgp>
                      <wpg:cNvGrpSpPr/>
                      <wpg:grpSpPr>
                        <a:xfrm>
                          <a:off x="0" y="0"/>
                          <a:ext cx="7760335" cy="266065"/>
                          <a:chOff x="0" y="0"/>
                          <a:chExt cx="7760438" cy="266537"/>
                        </a:xfrm>
                      </wpg:grpSpPr>
                      <wps:wsp>
                        <wps:cNvPr id="102" name="Text Box 2"/>
                        <wps:cNvSpPr txBox="1">
                          <a:spLocks noChangeArrowheads="1"/>
                        </wps:cNvSpPr>
                        <wps:spPr bwMode="auto">
                          <a:xfrm>
                            <a:off x="1084521" y="0"/>
                            <a:ext cx="1200150" cy="255905"/>
                          </a:xfrm>
                          <a:prstGeom prst="rect">
                            <a:avLst/>
                          </a:prstGeom>
                          <a:noFill/>
                          <a:ln w="9525">
                            <a:noFill/>
                            <a:miter lim="800000"/>
                            <a:headEnd/>
                            <a:tailEnd/>
                          </a:ln>
                        </wps:spPr>
                        <wps:txbx>
                          <w:txbxContent>
                            <w:p w:rsidR="007F0709" w:rsidRPr="00E31873" w:rsidRDefault="007F0709"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10</w:t>
                              </w:r>
                            </w:p>
                          </w:txbxContent>
                        </wps:txbx>
                        <wps:bodyPr rot="0" vert="horz" wrap="square" lIns="91440" tIns="45720" rIns="91440" bIns="45720" anchor="t" anchorCtr="0">
                          <a:noAutofit/>
                        </wps:bodyPr>
                      </wps:wsp>
                      <wps:wsp>
                        <wps:cNvPr id="103" name="Text Box 2"/>
                        <wps:cNvSpPr txBox="1">
                          <a:spLocks noChangeArrowheads="1"/>
                        </wps:cNvSpPr>
                        <wps:spPr bwMode="auto">
                          <a:xfrm>
                            <a:off x="2190307" y="0"/>
                            <a:ext cx="1200150" cy="255905"/>
                          </a:xfrm>
                          <a:prstGeom prst="rect">
                            <a:avLst/>
                          </a:prstGeom>
                          <a:noFill/>
                          <a:ln w="9525">
                            <a:noFill/>
                            <a:miter lim="800000"/>
                            <a:headEnd/>
                            <a:tailEnd/>
                          </a:ln>
                        </wps:spPr>
                        <wps:txbx>
                          <w:txbxContent>
                            <w:p w:rsidR="007F0709" w:rsidRPr="00E31873" w:rsidRDefault="007F0709"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2</w:t>
                              </w:r>
                            </w:p>
                          </w:txbxContent>
                        </wps:txbx>
                        <wps:bodyPr rot="0" vert="horz" wrap="square" lIns="91440" tIns="45720" rIns="91440" bIns="45720" anchor="t" anchorCtr="0">
                          <a:noAutofit/>
                        </wps:bodyPr>
                      </wps:wsp>
                      <wps:wsp>
                        <wps:cNvPr id="104" name="Text Box 2"/>
                        <wps:cNvSpPr txBox="1">
                          <a:spLocks noChangeArrowheads="1"/>
                        </wps:cNvSpPr>
                        <wps:spPr bwMode="auto">
                          <a:xfrm>
                            <a:off x="3296093" y="10632"/>
                            <a:ext cx="1200150" cy="255905"/>
                          </a:xfrm>
                          <a:prstGeom prst="rect">
                            <a:avLst/>
                          </a:prstGeom>
                          <a:noFill/>
                          <a:ln w="9525">
                            <a:noFill/>
                            <a:miter lim="800000"/>
                            <a:headEnd/>
                            <a:tailEnd/>
                          </a:ln>
                        </wps:spPr>
                        <wps:txbx>
                          <w:txbxContent>
                            <w:p w:rsidR="007F0709" w:rsidRPr="00E31873" w:rsidRDefault="007F0709"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24</w:t>
                              </w:r>
                            </w:p>
                          </w:txbxContent>
                        </wps:txbx>
                        <wps:bodyPr rot="0" vert="horz" wrap="square" lIns="91440" tIns="45720" rIns="91440" bIns="45720" anchor="t" anchorCtr="0">
                          <a:noAutofit/>
                        </wps:bodyPr>
                      </wps:wsp>
                      <wps:wsp>
                        <wps:cNvPr id="105" name="Text Box 2"/>
                        <wps:cNvSpPr txBox="1">
                          <a:spLocks noChangeArrowheads="1"/>
                        </wps:cNvSpPr>
                        <wps:spPr bwMode="auto">
                          <a:xfrm>
                            <a:off x="4380614" y="10632"/>
                            <a:ext cx="1200150" cy="255905"/>
                          </a:xfrm>
                          <a:prstGeom prst="rect">
                            <a:avLst/>
                          </a:prstGeom>
                          <a:noFill/>
                          <a:ln w="9525">
                            <a:noFill/>
                            <a:miter lim="800000"/>
                            <a:headEnd/>
                            <a:tailEnd/>
                          </a:ln>
                        </wps:spPr>
                        <wps:txbx>
                          <w:txbxContent>
                            <w:p w:rsidR="007F0709" w:rsidRPr="00E31873" w:rsidRDefault="007F0709"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13</w:t>
                              </w:r>
                            </w:p>
                          </w:txbxContent>
                        </wps:txbx>
                        <wps:bodyPr rot="0" vert="horz" wrap="square" lIns="91440" tIns="45720" rIns="91440" bIns="45720" anchor="t" anchorCtr="0">
                          <a:noAutofit/>
                        </wps:bodyPr>
                      </wps:wsp>
                      <wps:wsp>
                        <wps:cNvPr id="106" name="Text Box 2"/>
                        <wps:cNvSpPr txBox="1">
                          <a:spLocks noChangeArrowheads="1"/>
                        </wps:cNvSpPr>
                        <wps:spPr bwMode="auto">
                          <a:xfrm>
                            <a:off x="5454502" y="10632"/>
                            <a:ext cx="1200150" cy="255905"/>
                          </a:xfrm>
                          <a:prstGeom prst="rect">
                            <a:avLst/>
                          </a:prstGeom>
                          <a:noFill/>
                          <a:ln w="9525">
                            <a:noFill/>
                            <a:miter lim="800000"/>
                            <a:headEnd/>
                            <a:tailEnd/>
                          </a:ln>
                        </wps:spPr>
                        <wps:txbx>
                          <w:txbxContent>
                            <w:p w:rsidR="007F0709" w:rsidRPr="00E31873" w:rsidRDefault="007F0709"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15</w:t>
                              </w:r>
                            </w:p>
                          </w:txbxContent>
                        </wps:txbx>
                        <wps:bodyPr rot="0" vert="horz" wrap="square" lIns="91440" tIns="45720" rIns="91440" bIns="45720" anchor="t" anchorCtr="0">
                          <a:noAutofit/>
                        </wps:bodyPr>
                      </wps:wsp>
                      <wps:wsp>
                        <wps:cNvPr id="107" name="Text Box 2"/>
                        <wps:cNvSpPr txBox="1">
                          <a:spLocks noChangeArrowheads="1"/>
                        </wps:cNvSpPr>
                        <wps:spPr bwMode="auto">
                          <a:xfrm>
                            <a:off x="0" y="0"/>
                            <a:ext cx="1200150" cy="255905"/>
                          </a:xfrm>
                          <a:prstGeom prst="rect">
                            <a:avLst/>
                          </a:prstGeom>
                          <a:noFill/>
                          <a:ln w="9525">
                            <a:noFill/>
                            <a:miter lim="800000"/>
                            <a:headEnd/>
                            <a:tailEnd/>
                          </a:ln>
                        </wps:spPr>
                        <wps:txbx>
                          <w:txbxContent>
                            <w:p w:rsidR="007F0709" w:rsidRPr="00E31873" w:rsidRDefault="007F0709"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=16</w:t>
                              </w:r>
                            </w:p>
                          </w:txbxContent>
                        </wps:txbx>
                        <wps:bodyPr rot="0" vert="horz" wrap="square" lIns="91440" tIns="45720" rIns="91440" bIns="45720" anchor="t" anchorCtr="0">
                          <a:noAutofit/>
                        </wps:bodyPr>
                      </wps:wsp>
                      <wps:wsp>
                        <wps:cNvPr id="108" name="Text Box 2"/>
                        <wps:cNvSpPr txBox="1">
                          <a:spLocks noChangeArrowheads="1"/>
                        </wps:cNvSpPr>
                        <wps:spPr bwMode="auto">
                          <a:xfrm>
                            <a:off x="6560288" y="0"/>
                            <a:ext cx="1200150" cy="255905"/>
                          </a:xfrm>
                          <a:prstGeom prst="rect">
                            <a:avLst/>
                          </a:prstGeom>
                          <a:noFill/>
                          <a:ln w="9525">
                            <a:noFill/>
                            <a:miter lim="800000"/>
                            <a:headEnd/>
                            <a:tailEnd/>
                          </a:ln>
                        </wps:spPr>
                        <wps:txbx>
                          <w:txbxContent>
                            <w:p w:rsidR="007F0709" w:rsidRPr="00E31873" w:rsidRDefault="007F0709"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5</w:t>
                              </w:r>
                            </w:p>
                          </w:txbxContent>
                        </wps:txbx>
                        <wps:bodyPr rot="0" vert="horz" wrap="square" lIns="91440" tIns="45720" rIns="91440" bIns="45720" anchor="t" anchorCtr="0">
                          <a:noAutofit/>
                        </wps:bodyPr>
                      </wps:wsp>
                    </wpg:wgp>
                  </a:graphicData>
                </a:graphic>
              </wp:anchor>
            </w:drawing>
          </mc:Choice>
          <mc:Fallback>
            <w:pict>
              <v:group id="Group 101" o:spid="_x0000_s1116" style="position:absolute;left:0;text-align:left;margin-left:41.1pt;margin-top:9.35pt;width:611.05pt;height:20.95pt;z-index:251941888" coordsize="77604,2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">
                <v:shape id="_x0000_s1117" type="#_x0000_t202" style="position:absolute;left:10845;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4kDMAA&#10;AADcAAAADwAAAGRycy9kb3ducmV2LnhtbERPS4vCMBC+C/6HMII3TRQVtxpFdhE8KT52YW9DM7bF&#10;ZlKaaOu/NwsL3ubje85y3dpSPKj2hWMNo6ECQZw6U3Cm4XLeDuYgfEA2WDomDU/ysF51O0tMjGv4&#10;SI9TyEQMYZ+ghjyEKpHSpzlZ9ENXEUfu6mqLIcI6k6bGJobbUo6VmkmLBceGHCv6zCm9ne5Ww/f+&#10;+vszUYfsy06rxrVKsv2QWvd77WYBIlAb3uJ/987E+WoMf8/EC+Tq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84kDMAAAADcAAAADwAAAAAAAAAAAAAAAACYAgAAZHJzL2Rvd25y&#10;ZXYueG1sUEsFBgAAAAAEAAQA9QAAAIUDAAAAAA==&#10;" filled="f" stroked="f">
                  <v:textbox>
                    <w:txbxContent>
                      <w:p w:rsidR="007F0709" w:rsidRPr="00E31873" w:rsidRDefault="007F0709"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10</w:t>
                        </w:r>
                      </w:p>
                    </w:txbxContent>
                  </v:textbox>
                </v:shape>
                <v:shape id="_x0000_s1118" type="#_x0000_t202" style="position:absolute;left:21903;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Bl8IA&#10;AADcAAAADwAAAGRycy9kb3ducmV2LnhtbERPTWvCQBC9F/wPywjedFdtpcZsRFoKPbWYtoK3ITsm&#10;wexsyG5N/PduQehtHu9z0u1gG3GhzteONcxnCgRx4UzNpYbvr7fpMwgfkA02jknDlTxss9FDiolx&#10;Pe/pkodSxBD2CWqoQmgTKX1RkUU/cy1x5E6usxgi7EppOuxjuG3kQqmVtFhzbKiwpZeKinP+azX8&#10;fJyOh0f1Wb7ap7Z3g5Js11LryXjYbUAEGsK/+O5+N3G+WsLfM/ECm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goGXwgAAANwAAAAPAAAAAAAAAAAAAAAAAJgCAABkcnMvZG93&#10;bnJldi54bWxQSwUGAAAAAAQABAD1AAAAhwMAAAAA&#10;" filled="f" stroked="f">
                  <v:textbox>
                    <w:txbxContent>
                      <w:p w:rsidR="007F0709" w:rsidRPr="00E31873" w:rsidRDefault="007F0709"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2</w:t>
                        </w:r>
                      </w:p>
                    </w:txbxContent>
                  </v:textbox>
                </v:shape>
                <v:shape id="_x0000_s1119" type="#_x0000_t202" style="position:absolute;left:32960;top:106;width:12002;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sZ48IA&#10;AADcAAAADwAAAGRycy9kb3ducmV2LnhtbERPS2vCQBC+F/oflin0VncradHoJhRLwVOlVgVvQ3by&#10;wOxsyG5N/PeuIPQ2H99zlvloW3Gm3jeONbxOFAjiwpmGKw2736+XGQgfkA22jknDhTzk2ePDElPj&#10;Bv6h8zZUIoawT1FDHUKXSumLmiz6ieuII1e63mKIsK+k6XGI4baVU6XepcWGY0ONHa1qKk7bP6th&#10;/10eD4naVJ/2rRvcqCTbudT6+Wn8WIAINIZ/8d29NnG+SuD2TLxAZl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axnjwgAAANwAAAAPAAAAAAAAAAAAAAAAAJgCAABkcnMvZG93&#10;bnJldi54bWxQSwUGAAAAAAQABAD1AAAAhwMAAAAA&#10;" filled="f" stroked="f">
                  <v:textbox>
                    <w:txbxContent>
                      <w:p w:rsidR="007F0709" w:rsidRPr="00E31873" w:rsidRDefault="007F0709"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24</w:t>
                        </w:r>
                      </w:p>
                    </w:txbxContent>
                  </v:textbox>
                </v:shape>
                <v:shape id="_x0000_s1120" type="#_x0000_t202" style="position:absolute;left:43806;top:106;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8eMIA&#10;AADcAAAADwAAAGRycy9kb3ducmV2LnhtbERPS2vCQBC+F/oflil4q7uVWmx0E4ql4Emp2kJvQ3by&#10;wOxsyG6T+O9dQfA2H99zVtloG9FT52vHGl6mCgRx7kzNpYbj4et5AcIHZIONY9JwJg9Z+viwwsS4&#10;gb+p34dSxBD2CWqoQmgTKX1ekUU/dS1x5ArXWQwRdqU0HQ4x3DZyptSbtFhzbKiwpXVF+Wn/bzX8&#10;bIu/31e1Kz/tvB3cqCTbd6n15Gn8WIIINIa7+ObemDhfzeH6TLxAph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J7x4wgAAANwAAAAPAAAAAAAAAAAAAAAAAJgCAABkcnMvZG93&#10;bnJldi54bWxQSwUGAAAAAAQABAD1AAAAhwMAAAAA&#10;" filled="f" stroked="f">
                  <v:textbox>
                    <w:txbxContent>
                      <w:p w:rsidR="007F0709" w:rsidRPr="00E31873" w:rsidRDefault="007F0709"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13</w:t>
                        </w:r>
                      </w:p>
                    </w:txbxContent>
                  </v:textbox>
                </v:shape>
                <v:shape id="_x0000_s1121" type="#_x0000_t202" style="position:absolute;left:54545;top:106;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7F0709" w:rsidRPr="00E31873" w:rsidRDefault="007F0709"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15</w:t>
                        </w:r>
                      </w:p>
                    </w:txbxContent>
                  </v:textbox>
                </v:shape>
                <v:shape id="_x0000_s1122" type="#_x0000_t202" style="position:absolute;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mHlMIA&#10;AADcAAAADwAAAGRycy9kb3ducmV2LnhtbERPTWvCQBC9F/wPywjedFextcZsRFoKPbWYtoK3ITsm&#10;wexsyG5N/PduQehtHu9z0u1gG3GhzteONcxnCgRx4UzNpYbvr7fpMwgfkA02jknDlTxss9FDiolx&#10;Pe/pkodSxBD2CWqoQmgTKX1RkUU/cy1x5E6usxgi7EppOuxjuG3kQqknabHm2FBhSy8VFef812r4&#10;+TgdD0v1Wb7ax7Z3g5Js11LryXjYbUAEGsK/+O5+N3G+WsHfM/ECm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uYeUwgAAANwAAAAPAAAAAAAAAAAAAAAAAJgCAABkcnMvZG93&#10;bnJldi54bWxQSwUGAAAAAAQABAD1AAAAhwMAAAAA&#10;" filled="f" stroked="f">
                  <v:textbox>
                    <w:txbxContent>
                      <w:p w:rsidR="007F0709" w:rsidRPr="00E31873" w:rsidRDefault="007F0709"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=16</w:t>
                        </w:r>
                      </w:p>
                    </w:txbxContent>
                  </v:textbox>
                </v:shape>
                <v:shape id="_x0000_s1123" type="#_x0000_t202" style="position:absolute;left:65602;width:12002;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YT5sQA&#10;AADcAAAADwAAAGRycy9kb3ducmV2LnhtbESPQWvCQBCF70L/wzKF3nS3UkVTVymVQk+KsRV6G7Jj&#10;EpqdDdmtSf+9cxC8zfDevPfNajP4Rl2oi3VgC88TA4q4CK7m0sLX8WO8ABUTssMmMFn4pwib9cNo&#10;hZkLPR/okqdSSQjHDC1UKbWZ1rGoyGOchJZYtHPoPCZZu1K7DnsJ942eGjPXHmuWhgpbeq+o+M3/&#10;vIXv3fnn9GL25dbP2j4MRrNfamufHoe3V1CJhnQ3364/neAboZVnZAK9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mE+bEAAAA3AAAAA8AAAAAAAAAAAAAAAAAmAIAAGRycy9k&#10;b3ducmV2LnhtbFBLBQYAAAAABAAEAPUAAACJAwAAAAA=&#10;" filled="f" stroked="f">
                  <v:textbox>
                    <w:txbxContent>
                      <w:p w:rsidR="007F0709" w:rsidRPr="00E31873" w:rsidRDefault="007F0709"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5</w:t>
                        </w:r>
                      </w:p>
                    </w:txbxContent>
                  </v:textbox>
                </v:shape>
              </v:group>
            </w:pict>
          </mc:Fallback>
        </mc:AlternateContent>
      </w:r>
    </w:p>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r>
        <w:rPr>
          <w:noProof/>
        </w:rPr>
        <mc:AlternateContent>
          <mc:Choice Requires="wps">
            <w:drawing>
              <wp:anchor distT="0" distB="0" distL="114300" distR="114300" simplePos="0" relativeHeight="251717632" behindDoc="0" locked="0" layoutInCell="1" allowOverlap="1" wp14:anchorId="096EF53C" wp14:editId="00C2B187">
                <wp:simplePos x="0" y="0"/>
                <wp:positionH relativeFrom="column">
                  <wp:posOffset>-1085215</wp:posOffset>
                </wp:positionH>
                <wp:positionV relativeFrom="paragraph">
                  <wp:posOffset>80645</wp:posOffset>
                </wp:positionV>
                <wp:extent cx="2352675" cy="255905"/>
                <wp:effectExtent l="635"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52675" cy="255905"/>
                        </a:xfrm>
                        <a:prstGeom prst="rect">
                          <a:avLst/>
                        </a:prstGeom>
                        <a:noFill/>
                        <a:ln w="9525">
                          <a:noFill/>
                          <a:miter lim="800000"/>
                          <a:headEnd/>
                          <a:tailEnd/>
                        </a:ln>
                      </wps:spPr>
                      <wps:txbx>
                        <w:txbxContent>
                          <w:p w:rsidR="007F0709" w:rsidRPr="0083529D" w:rsidRDefault="007F0709" w:rsidP="007C03B2">
                            <w:pPr>
                              <w:rPr>
                                <w:sz w:val="22"/>
                                <w:szCs w:val="22"/>
                              </w:rPr>
                            </w:pPr>
                            <w:r w:rsidRPr="0083529D">
                              <w:rPr>
                                <w:sz w:val="22"/>
                                <w:szCs w:val="22"/>
                              </w:rPr>
                              <w:t xml:space="preserve">Average </w:t>
                            </w:r>
                            <w:r>
                              <w:rPr>
                                <w:sz w:val="22"/>
                                <w:szCs w:val="22"/>
                              </w:rPr>
                              <w:t>temperature</w:t>
                            </w:r>
                            <w:r w:rsidRPr="0083529D">
                              <w:rPr>
                                <w:sz w:val="22"/>
                                <w:szCs w:val="22"/>
                              </w:rPr>
                              <w:t xml:space="preserve"> (</w:t>
                            </w:r>
                            <w:r>
                              <w:rPr>
                                <w:sz w:val="22"/>
                                <w:szCs w:val="22"/>
                              </w:rPr>
                              <w:t>ºC</w:t>
                            </w:r>
                            <w:r w:rsidRPr="0083529D">
                              <w:rPr>
                                <w:sz w:val="22"/>
                                <w:szCs w:val="22"/>
                              </w:rPr>
                              <w: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124" type="#_x0000_t202" style="position:absolute;left:0;text-align:left;margin-left:-85.45pt;margin-top:6.35pt;width:185.25pt;height:20.15pt;rotation:-90;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" filled="f" stroked="f">
                <v:textbox>
                  <w:txbxContent>
                    <w:p w:rsidR="007F0709" w:rsidRPr="0083529D" w:rsidRDefault="007F0709" w:rsidP="007C03B2">
                      <w:pPr>
                        <w:rPr>
                          <w:sz w:val="22"/>
                          <w:szCs w:val="22"/>
                        </w:rPr>
                      </w:pPr>
                      <w:r w:rsidRPr="0083529D">
                        <w:rPr>
                          <w:sz w:val="22"/>
                          <w:szCs w:val="22"/>
                        </w:rPr>
                        <w:t xml:space="preserve">Average </w:t>
                      </w:r>
                      <w:r>
                        <w:rPr>
                          <w:sz w:val="22"/>
                          <w:szCs w:val="22"/>
                        </w:rPr>
                        <w:t>temperature</w:t>
                      </w:r>
                      <w:r w:rsidRPr="0083529D">
                        <w:rPr>
                          <w:sz w:val="22"/>
                          <w:szCs w:val="22"/>
                        </w:rPr>
                        <w:t xml:space="preserve"> (</w:t>
                      </w:r>
                      <w:r>
                        <w:rPr>
                          <w:sz w:val="22"/>
                          <w:szCs w:val="22"/>
                        </w:rPr>
                        <w:t>ºC</w:t>
                      </w:r>
                      <w:r w:rsidRPr="0083529D">
                        <w:rPr>
                          <w:sz w:val="22"/>
                          <w:szCs w:val="22"/>
                        </w:rPr>
                        <w:t>)</w:t>
                      </w:r>
                    </w:p>
                  </w:txbxContent>
                </v:textbox>
              </v:shape>
            </w:pict>
          </mc:Fallback>
        </mc:AlternateContent>
      </w:r>
    </w:p>
    <w:p w:rsidR="007C03B2" w:rsidRDefault="007C03B2" w:rsidP="007C03B2"/>
    <w:p w:rsidR="007C03B2" w:rsidRDefault="007C03B2" w:rsidP="007C03B2"/>
    <w:p w:rsidR="007C03B2" w:rsidRDefault="00C92429" w:rsidP="007C03B2">
      <w:r>
        <w:rPr>
          <w:noProof/>
        </w:rPr>
        <mc:AlternateContent>
          <mc:Choice Requires="wpg">
            <w:drawing>
              <wp:anchor distT="0" distB="0" distL="114300" distR="114300" simplePos="0" relativeHeight="251939840" behindDoc="0" locked="0" layoutInCell="1" allowOverlap="1" wp14:anchorId="48213A65" wp14:editId="3DCA10EE">
                <wp:simplePos x="0" y="0"/>
                <wp:positionH relativeFrom="column">
                  <wp:posOffset>532765</wp:posOffset>
                </wp:positionH>
                <wp:positionV relativeFrom="paragraph">
                  <wp:posOffset>147482</wp:posOffset>
                </wp:positionV>
                <wp:extent cx="7760335" cy="266065"/>
                <wp:effectExtent l="0" t="0" r="0" b="635"/>
                <wp:wrapNone/>
                <wp:docPr id="349" name="Group 349"/>
                <wp:cNvGraphicFramePr/>
                <a:graphic xmlns:a="http://schemas.openxmlformats.org/drawingml/2006/main">
                  <a:graphicData uri="http://schemas.microsoft.com/office/word/2010/wordprocessingGroup">
                    <wpg:wgp>
                      <wpg:cNvGrpSpPr/>
                      <wpg:grpSpPr>
                        <a:xfrm>
                          <a:off x="0" y="0"/>
                          <a:ext cx="7760335" cy="266065"/>
                          <a:chOff x="0" y="0"/>
                          <a:chExt cx="7760438" cy="266537"/>
                        </a:xfrm>
                      </wpg:grpSpPr>
                      <wps:wsp>
                        <wps:cNvPr id="350" name="Text Box 2"/>
                        <wps:cNvSpPr txBox="1">
                          <a:spLocks noChangeArrowheads="1"/>
                        </wps:cNvSpPr>
                        <wps:spPr bwMode="auto">
                          <a:xfrm>
                            <a:off x="1084521" y="0"/>
                            <a:ext cx="1200150" cy="255905"/>
                          </a:xfrm>
                          <a:prstGeom prst="rect">
                            <a:avLst/>
                          </a:prstGeom>
                          <a:noFill/>
                          <a:ln w="9525">
                            <a:noFill/>
                            <a:miter lim="800000"/>
                            <a:headEnd/>
                            <a:tailEnd/>
                          </a:ln>
                        </wps:spPr>
                        <wps:txbx>
                          <w:txbxContent>
                            <w:p w:rsidR="007F0709" w:rsidRPr="00E31873" w:rsidRDefault="007F0709"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16</w:t>
                              </w:r>
                            </w:p>
                          </w:txbxContent>
                        </wps:txbx>
                        <wps:bodyPr rot="0" vert="horz" wrap="square" lIns="91440" tIns="45720" rIns="91440" bIns="45720" anchor="t" anchorCtr="0">
                          <a:noAutofit/>
                        </wps:bodyPr>
                      </wps:wsp>
                      <wps:wsp>
                        <wps:cNvPr id="351" name="Text Box 2"/>
                        <wps:cNvSpPr txBox="1">
                          <a:spLocks noChangeArrowheads="1"/>
                        </wps:cNvSpPr>
                        <wps:spPr bwMode="auto">
                          <a:xfrm>
                            <a:off x="2190307" y="0"/>
                            <a:ext cx="1200150" cy="255905"/>
                          </a:xfrm>
                          <a:prstGeom prst="rect">
                            <a:avLst/>
                          </a:prstGeom>
                          <a:noFill/>
                          <a:ln w="9525">
                            <a:noFill/>
                            <a:miter lim="800000"/>
                            <a:headEnd/>
                            <a:tailEnd/>
                          </a:ln>
                        </wps:spPr>
                        <wps:txbx>
                          <w:txbxContent>
                            <w:p w:rsidR="007F0709" w:rsidRPr="00E31873" w:rsidRDefault="007F0709"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5</w:t>
                              </w:r>
                            </w:p>
                          </w:txbxContent>
                        </wps:txbx>
                        <wps:bodyPr rot="0" vert="horz" wrap="square" lIns="91440" tIns="45720" rIns="91440" bIns="45720" anchor="t" anchorCtr="0">
                          <a:noAutofit/>
                        </wps:bodyPr>
                      </wps:wsp>
                      <wps:wsp>
                        <wps:cNvPr id="96" name="Text Box 2"/>
                        <wps:cNvSpPr txBox="1">
                          <a:spLocks noChangeArrowheads="1"/>
                        </wps:cNvSpPr>
                        <wps:spPr bwMode="auto">
                          <a:xfrm>
                            <a:off x="3296093" y="10632"/>
                            <a:ext cx="1200150" cy="255905"/>
                          </a:xfrm>
                          <a:prstGeom prst="rect">
                            <a:avLst/>
                          </a:prstGeom>
                          <a:noFill/>
                          <a:ln w="9525">
                            <a:noFill/>
                            <a:miter lim="800000"/>
                            <a:headEnd/>
                            <a:tailEnd/>
                          </a:ln>
                        </wps:spPr>
                        <wps:txbx>
                          <w:txbxContent>
                            <w:p w:rsidR="007F0709" w:rsidRPr="00E31873" w:rsidRDefault="007F0709"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24</w:t>
                              </w:r>
                            </w:p>
                          </w:txbxContent>
                        </wps:txbx>
                        <wps:bodyPr rot="0" vert="horz" wrap="square" lIns="91440" tIns="45720" rIns="91440" bIns="45720" anchor="t" anchorCtr="0">
                          <a:noAutofit/>
                        </wps:bodyPr>
                      </wps:wsp>
                      <wps:wsp>
                        <wps:cNvPr id="97" name="Text Box 2"/>
                        <wps:cNvSpPr txBox="1">
                          <a:spLocks noChangeArrowheads="1"/>
                        </wps:cNvSpPr>
                        <wps:spPr bwMode="auto">
                          <a:xfrm>
                            <a:off x="4380614" y="10632"/>
                            <a:ext cx="1200150" cy="255905"/>
                          </a:xfrm>
                          <a:prstGeom prst="rect">
                            <a:avLst/>
                          </a:prstGeom>
                          <a:noFill/>
                          <a:ln w="9525">
                            <a:noFill/>
                            <a:miter lim="800000"/>
                            <a:headEnd/>
                            <a:tailEnd/>
                          </a:ln>
                        </wps:spPr>
                        <wps:txbx>
                          <w:txbxContent>
                            <w:p w:rsidR="007F0709" w:rsidRPr="00E31873" w:rsidRDefault="007F0709"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13</w:t>
                              </w:r>
                            </w:p>
                          </w:txbxContent>
                        </wps:txbx>
                        <wps:bodyPr rot="0" vert="horz" wrap="square" lIns="91440" tIns="45720" rIns="91440" bIns="45720" anchor="t" anchorCtr="0">
                          <a:noAutofit/>
                        </wps:bodyPr>
                      </wps:wsp>
                      <wps:wsp>
                        <wps:cNvPr id="98" name="Text Box 2"/>
                        <wps:cNvSpPr txBox="1">
                          <a:spLocks noChangeArrowheads="1"/>
                        </wps:cNvSpPr>
                        <wps:spPr bwMode="auto">
                          <a:xfrm>
                            <a:off x="5454502" y="10632"/>
                            <a:ext cx="1200150" cy="255905"/>
                          </a:xfrm>
                          <a:prstGeom prst="rect">
                            <a:avLst/>
                          </a:prstGeom>
                          <a:noFill/>
                          <a:ln w="9525">
                            <a:noFill/>
                            <a:miter lim="800000"/>
                            <a:headEnd/>
                            <a:tailEnd/>
                          </a:ln>
                        </wps:spPr>
                        <wps:txbx>
                          <w:txbxContent>
                            <w:p w:rsidR="007F0709" w:rsidRPr="00E31873" w:rsidRDefault="007F0709"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15</w:t>
                              </w:r>
                            </w:p>
                          </w:txbxContent>
                        </wps:txbx>
                        <wps:bodyPr rot="0" vert="horz" wrap="square" lIns="91440" tIns="45720" rIns="91440" bIns="45720" anchor="t" anchorCtr="0">
                          <a:noAutofit/>
                        </wps:bodyPr>
                      </wps:wsp>
                      <wps:wsp>
                        <wps:cNvPr id="99" name="Text Box 2"/>
                        <wps:cNvSpPr txBox="1">
                          <a:spLocks noChangeArrowheads="1"/>
                        </wps:cNvSpPr>
                        <wps:spPr bwMode="auto">
                          <a:xfrm>
                            <a:off x="0" y="0"/>
                            <a:ext cx="1200150" cy="255905"/>
                          </a:xfrm>
                          <a:prstGeom prst="rect">
                            <a:avLst/>
                          </a:prstGeom>
                          <a:noFill/>
                          <a:ln w="9525">
                            <a:noFill/>
                            <a:miter lim="800000"/>
                            <a:headEnd/>
                            <a:tailEnd/>
                          </a:ln>
                        </wps:spPr>
                        <wps:txbx>
                          <w:txbxContent>
                            <w:p w:rsidR="007F0709" w:rsidRPr="00E31873" w:rsidRDefault="007F0709"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=22</w:t>
                              </w:r>
                            </w:p>
                          </w:txbxContent>
                        </wps:txbx>
                        <wps:bodyPr rot="0" vert="horz" wrap="square" lIns="91440" tIns="45720" rIns="91440" bIns="45720" anchor="t" anchorCtr="0">
                          <a:noAutofit/>
                        </wps:bodyPr>
                      </wps:wsp>
                      <wps:wsp>
                        <wps:cNvPr id="100" name="Text Box 2"/>
                        <wps:cNvSpPr txBox="1">
                          <a:spLocks noChangeArrowheads="1"/>
                        </wps:cNvSpPr>
                        <wps:spPr bwMode="auto">
                          <a:xfrm>
                            <a:off x="6560288" y="0"/>
                            <a:ext cx="1200150" cy="255905"/>
                          </a:xfrm>
                          <a:prstGeom prst="rect">
                            <a:avLst/>
                          </a:prstGeom>
                          <a:noFill/>
                          <a:ln w="9525">
                            <a:noFill/>
                            <a:miter lim="800000"/>
                            <a:headEnd/>
                            <a:tailEnd/>
                          </a:ln>
                        </wps:spPr>
                        <wps:txbx>
                          <w:txbxContent>
                            <w:p w:rsidR="007F0709" w:rsidRPr="00E31873" w:rsidRDefault="007F0709"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7</w:t>
                              </w:r>
                            </w:p>
                          </w:txbxContent>
                        </wps:txbx>
                        <wps:bodyPr rot="0" vert="horz" wrap="square" lIns="91440" tIns="45720" rIns="91440" bIns="45720" anchor="t" anchorCtr="0">
                          <a:noAutofit/>
                        </wps:bodyPr>
                      </wps:wsp>
                    </wpg:wgp>
                  </a:graphicData>
                </a:graphic>
              </wp:anchor>
            </w:drawing>
          </mc:Choice>
          <mc:Fallback>
            <w:pict>
              <v:group id="Group 349" o:spid="_x0000_s1125" style="position:absolute;left:0;text-align:left;margin-left:41.95pt;margin-top:11.6pt;width:611.05pt;height:20.95pt;z-index:251939840" coordsize="77604,2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">
                <v:shape id="_x0000_s1126" type="#_x0000_t202" style="position:absolute;left:10845;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deHMAA&#10;AADcAAAADwAAAGRycy9kb3ducmV2LnhtbERPy4rCMBTdC/MP4Q7MThNnVLRjlEERXCk+YXaX5toW&#10;m5vSRFv/3iwEl4fzns5bW4o71b5wrKHfUyCIU2cKzjQcD6vuGIQPyAZLx6ThQR7ms4/OFBPjGt7R&#10;fR8yEUPYJ6ghD6FKpPRpThZ9z1XEkbu42mKIsM6kqbGJ4baU30qNpMWCY0OOFS1ySq/7m9Vw2lz+&#10;zwO1zZZ2WDWuVZLtRGr99dn+/YII1Ia3+OVeGw0/w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ideHMAAAADcAAAADwAAAAAAAAAAAAAAAACYAgAAZHJzL2Rvd25y&#10;ZXYueG1sUEsFBgAAAAAEAAQA9QAAAIUDAAAAAA==&#10;" filled="f" stroked="f">
                  <v:textbox>
                    <w:txbxContent>
                      <w:p w:rsidR="007F0709" w:rsidRPr="00E31873" w:rsidRDefault="007F0709"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16</w:t>
                        </w:r>
                      </w:p>
                    </w:txbxContent>
                  </v:textbox>
                </v:shape>
                <v:shape id="_x0000_s1127" type="#_x0000_t202" style="position:absolute;left:21903;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v7h8QA&#10;AADcAAAADwAAAGRycy9kb3ducmV2LnhtbESPQWvCQBSE74L/YXmCt7qr1WJjNiKWQk+W2lrw9sg+&#10;k2D2bciuJv57t1DwOMzMN0y67m0trtT6yrGG6USBIM6dqbjQ8PP9/rQE4QOywdoxabiRh3U2HKSY&#10;GNfxF133oRARwj5BDWUITSKlz0uy6CeuIY7eybUWQ5RtIU2LXYTbWs6UepEWK44LJTa0LSk/7y9W&#10;w2F3Ov7O1WfxZhdN53ol2b5KrcejfrMCEagPj/B/+8NoeF5M4e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r+4fEAAAA3AAAAA8AAAAAAAAAAAAAAAAAmAIAAGRycy9k&#10;b3ducmV2LnhtbFBLBQYAAAAABAAEAPUAAACJAwAAAAA=&#10;" filled="f" stroked="f">
                  <v:textbox>
                    <w:txbxContent>
                      <w:p w:rsidR="007F0709" w:rsidRPr="00E31873" w:rsidRDefault="007F0709"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5</w:t>
                        </w:r>
                      </w:p>
                    </w:txbxContent>
                  </v:textbox>
                </v:shape>
                <v:shape id="_x0000_s1128" type="#_x0000_t202" style="position:absolute;left:32960;top:106;width:12002;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brTMIA&#10;AADbAAAADwAAAGRycy9kb3ducmV2LnhtbESPQYvCMBSE74L/ITzBmybKKmvXKKIseFJ0dwVvj+bZ&#10;lm1eShNt/fdGEDwOM/MNM1+2thQ3qn3hWMNoqEAQp84UnGn4/fkefILwAdlg6Zg03MnDctHtzDEx&#10;ruED3Y4hExHCPkENeQhVIqVPc7Loh64ijt7F1RZDlHUmTY1NhNtSjpWaSosFx4UcK1rnlP4fr1bD&#10;3+5yPn2ofbaxk6pxrZJsZ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utMwgAAANsAAAAPAAAAAAAAAAAAAAAAAJgCAABkcnMvZG93&#10;bnJldi54bWxQSwUGAAAAAAQABAD1AAAAhwMAAAAA&#10;" filled="f" stroked="f">
                  <v:textbox>
                    <w:txbxContent>
                      <w:p w:rsidR="007F0709" w:rsidRPr="00E31873" w:rsidRDefault="007F0709"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24</w:t>
                        </w:r>
                      </w:p>
                    </w:txbxContent>
                  </v:textbox>
                </v:shape>
                <v:shape id="_x0000_s1129" type="#_x0000_t202" style="position:absolute;left:43806;top:106;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pO18MA&#10;AADbAAAADwAAAGRycy9kb3ducmV2LnhtbESPW4vCMBSE3wX/QziCb2uiuF6qUURZ2KcVr+DboTm2&#10;xeakNFnb/febhQUfh5n5hlmuW1uKJ9W+cKxhOFAgiFNnCs40nE8fbzMQPiAbLB2Thh/ysF51O0tM&#10;jGv4QM9jyESEsE9QQx5ClUjp05ws+oGriKN3d7XFEGWdSVNjE+G2lCOlJtJiwXEhx4q2OaWP47fV&#10;cPm6365jtc929r1qXKsk27nUut9rNwsQgdrwCv+3P42G+RT+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pO18MAAADbAAAADwAAAAAAAAAAAAAAAACYAgAAZHJzL2Rv&#10;d25yZXYueG1sUEsFBgAAAAAEAAQA9QAAAIgDAAAAAA==&#10;" filled="f" stroked="f">
                  <v:textbox>
                    <w:txbxContent>
                      <w:p w:rsidR="007F0709" w:rsidRPr="00E31873" w:rsidRDefault="007F0709"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13</w:t>
                        </w:r>
                      </w:p>
                    </w:txbxContent>
                  </v:textbox>
                </v:shape>
                <v:shape id="_x0000_s1130" type="#_x0000_t202" style="position:absolute;left:54545;top:106;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Xapb8A&#10;AADbAAAADwAAAGRycy9kb3ducmV2LnhtbERPy4rCMBTdC/5DuMLsNHEYRatRxEFw5WB9gLtLc22L&#10;zU1poq1/P1kMzPJw3st1ZyvxosaXjjWMRwoEceZMybmG82k3nIHwAdlg5Zg0vMnDetXvLTExruUj&#10;vdKQixjCPkENRQh1IqXPCrLoR64mjtzdNRZDhE0uTYNtDLeV/FRqKi2WHBsKrGlbUPZIn1bD5XC/&#10;Xb/UT/5tJ3XrOiXZzqXWH4NuswARqAv/4j/33miYx7H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JdqlvwAAANsAAAAPAAAAAAAAAAAAAAAAAJgCAABkcnMvZG93bnJl&#10;di54bWxQSwUGAAAAAAQABAD1AAAAhAMAAAAA&#10;" filled="f" stroked="f">
                  <v:textbox>
                    <w:txbxContent>
                      <w:p w:rsidR="007F0709" w:rsidRPr="00E31873" w:rsidRDefault="007F0709"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15</w:t>
                        </w:r>
                      </w:p>
                    </w:txbxContent>
                  </v:textbox>
                </v:shape>
                <v:shape id="_x0000_s1131" type="#_x0000_t202" style="position:absolute;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l/PsIA&#10;AADbAAAADwAAAGRycy9kb3ducmV2LnhtbESPQWvCQBSE74L/YXmCN921aDHRVcQieLLUquDtkX0m&#10;wezbkF1N/PfdQqHHYWa+YZbrzlbiSY0vHWuYjBUI4syZknMNp+/daA7CB2SDlWPS8CIP61W/t8TU&#10;uJa/6HkMuYgQ9ilqKEKoUyl9VpBFP3Y1cfRurrEYomxyaRpsI9xW8k2pd2mx5LhQYE3bgrL78WE1&#10;nA+362WqPvMPO6tb1ynJNpFaDwfdZgEiUBf+w3/tvdGQJPD7Jf4A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aX8+wgAAANsAAAAPAAAAAAAAAAAAAAAAAJgCAABkcnMvZG93&#10;bnJldi54bWxQSwUGAAAAAAQABAD1AAAAhwMAAAAA&#10;" filled="f" stroked="f">
                  <v:textbox>
                    <w:txbxContent>
                      <w:p w:rsidR="007F0709" w:rsidRPr="00E31873" w:rsidRDefault="007F0709"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=22</w:t>
                        </w:r>
                      </w:p>
                    </w:txbxContent>
                  </v:textbox>
                </v:shape>
                <v:shape id="_x0000_s1132" type="#_x0000_t202" style="position:absolute;left:65602;width:12002;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Af4MQA&#10;AADcAAAADwAAAGRycy9kb3ducmV2LnhtbESPQWvCQBCF70L/wzKF3nS3UkVTVymVQk+KsRV6G7Jj&#10;EpqdDdmtSf+9cxC8zfDevPfNajP4Rl2oi3VgC88TA4q4CK7m0sLX8WO8ABUTssMmMFn4pwib9cNo&#10;hZkLPR/okqdSSQjHDC1UKbWZ1rGoyGOchJZYtHPoPCZZu1K7DnsJ942eGjPXHmuWhgpbeq+o+M3/&#10;vIXv3fnn9GL25dbP2j4MRrNfamufHoe3V1CJhnQ3364/neAbwZdnZAK9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QH+DEAAAA3AAAAA8AAAAAAAAAAAAAAAAAmAIAAGRycy9k&#10;b3ducmV2LnhtbFBLBQYAAAAABAAEAPUAAACJAwAAAAA=&#10;" filled="f" stroked="f">
                  <v:textbox>
                    <w:txbxContent>
                      <w:p w:rsidR="007F0709" w:rsidRPr="00E31873" w:rsidRDefault="007F0709"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7</w:t>
                        </w:r>
                      </w:p>
                    </w:txbxContent>
                  </v:textbox>
                </v:shape>
              </v:group>
            </w:pict>
          </mc:Fallback>
        </mc:AlternateContent>
      </w:r>
    </w:p>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bookmarkStart w:id="292" w:name="_Toc342769976"/>
    </w:p>
    <w:p w:rsidR="007C03B2" w:rsidRDefault="007C03B2" w:rsidP="007C03B2"/>
    <w:p w:rsidR="007C03B2" w:rsidRPr="00993514" w:rsidRDefault="00C92429" w:rsidP="007C03B2">
      <w:pPr>
        <w:rPr>
          <w:lang w:val="en-GB"/>
        </w:rPr>
      </w:pPr>
      <w:r>
        <w:rPr>
          <w:noProof/>
        </w:rPr>
        <mc:AlternateContent>
          <mc:Choice Requires="wps">
            <w:drawing>
              <wp:anchor distT="0" distB="0" distL="114300" distR="114300" simplePos="0" relativeHeight="251716608" behindDoc="0" locked="0" layoutInCell="1" allowOverlap="1" wp14:anchorId="0BF85068" wp14:editId="5031665E">
                <wp:simplePos x="0" y="0"/>
                <wp:positionH relativeFrom="column">
                  <wp:posOffset>2828260</wp:posOffset>
                </wp:positionH>
                <wp:positionV relativeFrom="paragraph">
                  <wp:posOffset>170047</wp:posOffset>
                </wp:positionV>
                <wp:extent cx="2352675" cy="329609"/>
                <wp:effectExtent l="0" t="0" r="0" b="0"/>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675" cy="329609"/>
                        </a:xfrm>
                        <a:prstGeom prst="rect">
                          <a:avLst/>
                        </a:prstGeom>
                        <a:noFill/>
                        <a:ln w="9525">
                          <a:noFill/>
                          <a:miter lim="800000"/>
                          <a:headEnd/>
                          <a:tailEnd/>
                        </a:ln>
                      </wps:spPr>
                      <wps:txbx>
                        <w:txbxContent>
                          <w:p w:rsidR="007F0709" w:rsidRPr="0083529D" w:rsidRDefault="007F0709" w:rsidP="007C03B2">
                            <w:pPr>
                              <w:rPr>
                                <w:sz w:val="22"/>
                                <w:szCs w:val="22"/>
                              </w:rPr>
                            </w:pPr>
                            <w:r w:rsidRPr="0083529D">
                              <w:rPr>
                                <w:sz w:val="22"/>
                                <w:szCs w:val="22"/>
                              </w:rPr>
                              <w:t>Average depth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left:0;text-align:left;margin-left:222.7pt;margin-top:13.4pt;width:185.25pt;height:25.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" filled="f" stroked="f">
                <v:textbox>
                  <w:txbxContent>
                    <w:p w:rsidR="007F0709" w:rsidRPr="0083529D" w:rsidRDefault="007F0709" w:rsidP="007C03B2">
                      <w:pPr>
                        <w:rPr>
                          <w:sz w:val="22"/>
                          <w:szCs w:val="22"/>
                        </w:rPr>
                      </w:pPr>
                      <w:r w:rsidRPr="0083529D">
                        <w:rPr>
                          <w:sz w:val="22"/>
                          <w:szCs w:val="22"/>
                        </w:rPr>
                        <w:t>Average depth (m)</w:t>
                      </w:r>
                    </w:p>
                  </w:txbxContent>
                </v:textbox>
              </v:shape>
            </w:pict>
          </mc:Fallback>
        </mc:AlternateContent>
      </w:r>
    </w:p>
    <w:p w:rsidR="007C03B2" w:rsidRDefault="007C03B2" w:rsidP="007C03B2"/>
    <w:p w:rsidR="007C03B2" w:rsidRDefault="007C03B2" w:rsidP="007C03B2">
      <w:pPr>
        <w:pStyle w:val="Caption"/>
      </w:pPr>
      <w:bookmarkStart w:id="293" w:name="_Ref352663635"/>
      <w:bookmarkStart w:id="294" w:name="_Toc354993907"/>
      <w:bookmarkStart w:id="295" w:name="_Toc370203104"/>
      <w:bookmarkStart w:id="296" w:name="_Toc370203227"/>
      <w:bookmarkStart w:id="297" w:name="_Toc450637494"/>
      <w:proofErr w:type="gramStart"/>
      <w:r>
        <w:t xml:space="preserve">Figure </w:t>
      </w:r>
      <w:r>
        <w:fldChar w:fldCharType="begin"/>
      </w:r>
      <w:r>
        <w:instrText xml:space="preserve"> SEQ Figure \* ARABIC </w:instrText>
      </w:r>
      <w:r>
        <w:fldChar w:fldCharType="separate"/>
      </w:r>
      <w:r w:rsidR="00E23AA3">
        <w:rPr>
          <w:noProof/>
        </w:rPr>
        <w:t>20</w:t>
      </w:r>
      <w:r>
        <w:fldChar w:fldCharType="end"/>
      </w:r>
      <w:bookmarkEnd w:id="293"/>
      <w:r>
        <w:rPr>
          <w:lang w:val="en-CA"/>
        </w:rPr>
        <w:t>.</w:t>
      </w:r>
      <w:proofErr w:type="gramEnd"/>
      <w:r>
        <w:rPr>
          <w:lang w:val="en-CA"/>
        </w:rPr>
        <w:t xml:space="preserve">  </w:t>
      </w:r>
      <w:bookmarkEnd w:id="292"/>
      <w:r>
        <w:rPr>
          <w:lang w:val="en-CA"/>
        </w:rPr>
        <w:t xml:space="preserve">Coplot of average </w:t>
      </w:r>
      <w:proofErr w:type="gramStart"/>
      <w:r>
        <w:rPr>
          <w:lang w:val="en-CA"/>
        </w:rPr>
        <w:t>depth</w:t>
      </w:r>
      <w:r>
        <w:t>(</w:t>
      </w:r>
      <w:proofErr w:type="gramEnd"/>
      <w:r>
        <w:t>m) vs average temperature (ºC) for a given 1-degree latitude range</w:t>
      </w:r>
      <w:r w:rsidRPr="00A96BB3">
        <w:t xml:space="preserve"> </w:t>
      </w:r>
      <w:r>
        <w:t>(blue bands) for 2011 and 2012.</w:t>
      </w:r>
      <w:r w:rsidR="00C92429" w:rsidRPr="00C92429">
        <w:t xml:space="preserve"> </w:t>
      </w:r>
      <w:r w:rsidR="00C92429">
        <w:t xml:space="preserve"> The </w:t>
      </w:r>
      <w:proofErr w:type="gramStart"/>
      <w:r w:rsidR="00C92429">
        <w:t>number of fishing sets deployed with a SBE 39 recorder are</w:t>
      </w:r>
      <w:proofErr w:type="gramEnd"/>
      <w:r w:rsidR="00C92429">
        <w:t xml:space="preserve"> represented by n.</w:t>
      </w:r>
      <w:bookmarkEnd w:id="294"/>
      <w:bookmarkEnd w:id="295"/>
      <w:bookmarkEnd w:id="296"/>
      <w:bookmarkEnd w:id="297"/>
    </w:p>
    <w:p w:rsidR="00AA4785" w:rsidRDefault="00274922" w:rsidP="000254C7">
      <w:pPr>
        <w:rPr>
          <w:lang w:val="en-GB"/>
        </w:rPr>
      </w:pPr>
      <w:r>
        <w:rPr>
          <w:noProof/>
        </w:rPr>
        <w:lastRenderedPageBreak/>
        <w:drawing>
          <wp:anchor distT="0" distB="0" distL="114300" distR="114300" simplePos="0" relativeHeight="251942912" behindDoc="1" locked="0" layoutInCell="1" allowOverlap="1" wp14:anchorId="12311405" wp14:editId="7FD9BE8E">
            <wp:simplePos x="0" y="0"/>
            <wp:positionH relativeFrom="column">
              <wp:posOffset>457200</wp:posOffset>
            </wp:positionH>
            <wp:positionV relativeFrom="paragraph">
              <wp:posOffset>-494414</wp:posOffset>
            </wp:positionV>
            <wp:extent cx="7410893" cy="5539060"/>
            <wp:effectExtent l="0" t="0" r="0" b="5080"/>
            <wp:wrapNone/>
            <wp:docPr id="111" name="Picture 111" descr="D:\DATA\R\Sablefish\Coplot\SummaryPlotSeabird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R\Sablefish\Coplot\SummaryPlotSeabird201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411057" cy="55391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81999" w:rsidRDefault="00A81999" w:rsidP="000254C7">
      <w:pPr>
        <w:rPr>
          <w:lang w:val="en-GB"/>
        </w:rPr>
      </w:pPr>
    </w:p>
    <w:p w:rsidR="00A81999" w:rsidRDefault="00A81999" w:rsidP="000254C7">
      <w:pPr>
        <w:rPr>
          <w:lang w:val="en-GB"/>
        </w:rPr>
      </w:pPr>
    </w:p>
    <w:p w:rsidR="00A81999" w:rsidRDefault="00A81999" w:rsidP="000254C7">
      <w:pPr>
        <w:rPr>
          <w:lang w:val="en-GB"/>
        </w:rPr>
      </w:pPr>
    </w:p>
    <w:p w:rsidR="00AA4785" w:rsidRDefault="00746C66" w:rsidP="00746C66">
      <w:pPr>
        <w:pStyle w:val="Caption"/>
      </w:pPr>
      <w:bookmarkStart w:id="298" w:name="_Ref353457024"/>
      <w:bookmarkStart w:id="299" w:name="_Toc354993908"/>
      <w:bookmarkStart w:id="300" w:name="_Toc370203105"/>
      <w:bookmarkStart w:id="301" w:name="_Toc370203228"/>
      <w:bookmarkStart w:id="302" w:name="_Toc450637495"/>
      <w:proofErr w:type="gramStart"/>
      <w:r>
        <w:t xml:space="preserve">Figure </w:t>
      </w:r>
      <w:r>
        <w:fldChar w:fldCharType="begin"/>
      </w:r>
      <w:r>
        <w:instrText xml:space="preserve"> SEQ Figure \* ARABIC </w:instrText>
      </w:r>
      <w:r>
        <w:fldChar w:fldCharType="separate"/>
      </w:r>
      <w:r w:rsidR="00E23AA3">
        <w:rPr>
          <w:noProof/>
        </w:rPr>
        <w:t>21</w:t>
      </w:r>
      <w:r>
        <w:fldChar w:fldCharType="end"/>
      </w:r>
      <w:bookmarkEnd w:id="298"/>
      <w:r w:rsidR="00A81999" w:rsidRPr="00A81999">
        <w:t>.</w:t>
      </w:r>
      <w:proofErr w:type="gramEnd"/>
      <w:r w:rsidR="00A81999" w:rsidRPr="00A81999">
        <w:t xml:space="preserve">  Average temperatures as reported from the Sea-bird SBE 39 loggers at 1-degree latitude intervals and three depth intervals: 100-250 fathoms (</w:t>
      </w:r>
      <w:proofErr w:type="gramStart"/>
      <w:r w:rsidR="00A81999" w:rsidRPr="00A81999">
        <w:t>183  to</w:t>
      </w:r>
      <w:proofErr w:type="gramEnd"/>
      <w:r w:rsidR="00A81999" w:rsidRPr="00A81999">
        <w:t xml:space="preserve"> 457 meters), 250-450 fathoms (458-823 meters) and 450-750 fathoms (824-1372 meters).</w:t>
      </w:r>
      <w:bookmarkEnd w:id="299"/>
      <w:bookmarkEnd w:id="300"/>
      <w:bookmarkEnd w:id="301"/>
      <w:bookmarkEnd w:id="302"/>
      <w:r w:rsidR="00A81999" w:rsidRPr="00A81999">
        <w:t xml:space="preserve">   </w:t>
      </w:r>
    </w:p>
    <w:p w:rsidR="00E3278E" w:rsidRPr="00E3278E" w:rsidRDefault="00E3278E" w:rsidP="00E3278E">
      <w:pPr>
        <w:rPr>
          <w:lang w:val="en-GB"/>
        </w:rPr>
        <w:sectPr w:rsidR="00E3278E" w:rsidRPr="00E3278E" w:rsidSect="00453478">
          <w:pgSz w:w="15840" w:h="12240" w:orient="landscape"/>
          <w:pgMar w:top="1800" w:right="1440" w:bottom="1800" w:left="1440" w:header="706" w:footer="706" w:gutter="0"/>
          <w:cols w:space="708"/>
          <w:docGrid w:linePitch="360"/>
        </w:sectPr>
      </w:pPr>
    </w:p>
    <w:p w:rsidR="007C0F7D" w:rsidRDefault="00E02704" w:rsidP="00E21A08">
      <w:r>
        <w:rPr>
          <w:noProof/>
        </w:rPr>
        <w:lastRenderedPageBreak/>
        <w:drawing>
          <wp:anchor distT="0" distB="0" distL="114300" distR="114300" simplePos="0" relativeHeight="252047360" behindDoc="1" locked="0" layoutInCell="1" allowOverlap="1" wp14:anchorId="5F705D5F" wp14:editId="74BAF53A">
            <wp:simplePos x="0" y="0"/>
            <wp:positionH relativeFrom="column">
              <wp:posOffset>1905</wp:posOffset>
            </wp:positionH>
            <wp:positionV relativeFrom="paragraph">
              <wp:posOffset>-1</wp:posOffset>
            </wp:positionV>
            <wp:extent cx="5755696" cy="2340429"/>
            <wp:effectExtent l="0" t="0" r="0" b="3175"/>
            <wp:wrapNone/>
            <wp:docPr id="13" name="Picture 13" descr="\\pac03450\GFSurveys$\sablefish\2012survey\data\Ocean Pearl\accelerometers\work\Images\Set112\set112trap25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03450\GFSurveys$\sablefish\2012survey\data\Ocean Pearl\accelerometers\work\Images\Set112\set112trap25_01.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r="5162"/>
                    <a:stretch/>
                  </pic:blipFill>
                  <pic:spPr bwMode="auto">
                    <a:xfrm>
                      <a:off x="0" y="0"/>
                      <a:ext cx="5755595" cy="234038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53091" w:rsidRDefault="00E02704" w:rsidP="00853091">
      <w:pPr>
        <w:rPr>
          <w:lang w:val="en-GB"/>
        </w:rPr>
      </w:pPr>
      <w:r w:rsidRPr="00493A7E">
        <w:rPr>
          <w:noProof/>
        </w:rPr>
        <mc:AlternateContent>
          <mc:Choice Requires="wps">
            <w:drawing>
              <wp:anchor distT="0" distB="0" distL="114300" distR="114300" simplePos="0" relativeHeight="252049408" behindDoc="0" locked="0" layoutInCell="1" allowOverlap="1" wp14:anchorId="435EAB9B" wp14:editId="21EA249D">
                <wp:simplePos x="0" y="0"/>
                <wp:positionH relativeFrom="column">
                  <wp:posOffset>231775</wp:posOffset>
                </wp:positionH>
                <wp:positionV relativeFrom="paragraph">
                  <wp:posOffset>123099</wp:posOffset>
                </wp:positionV>
                <wp:extent cx="870585" cy="1403985"/>
                <wp:effectExtent l="0" t="0" r="0" b="0"/>
                <wp:wrapNone/>
                <wp:docPr id="6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0585" cy="1403985"/>
                        </a:xfrm>
                        <a:prstGeom prst="rect">
                          <a:avLst/>
                        </a:prstGeom>
                        <a:noFill/>
                        <a:ln w="9525">
                          <a:noFill/>
                          <a:miter lim="800000"/>
                          <a:headEnd/>
                          <a:tailEnd/>
                        </a:ln>
                      </wps:spPr>
                      <wps:txbx>
                        <w:txbxContent>
                          <w:p w:rsidR="007F0709" w:rsidRPr="00493A7E" w:rsidRDefault="007F0709">
                            <w:pPr>
                              <w:rPr>
                                <w:lang w:val="en-US"/>
                              </w:rPr>
                            </w:pPr>
                            <w:proofErr w:type="gramStart"/>
                            <w:r>
                              <w:rPr>
                                <w:lang w:val="en-US"/>
                              </w:rPr>
                              <w:t>a</w:t>
                            </w:r>
                            <w:proofErr w:type="gramEnd"/>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34" type="#_x0000_t202" style="position:absolute;left:0;text-align:left;margin-left:18.25pt;margin-top:9.7pt;width:68.55pt;height:110.55pt;z-index:252049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" filled="f" stroked="f">
                <v:textbox style="mso-fit-shape-to-text:t">
                  <w:txbxContent>
                    <w:p w:rsidR="007F0709" w:rsidRPr="00493A7E" w:rsidRDefault="007F0709">
                      <w:pPr>
                        <w:rPr>
                          <w:lang w:val="en-US"/>
                        </w:rPr>
                      </w:pPr>
                      <w:proofErr w:type="gramStart"/>
                      <w:r>
                        <w:rPr>
                          <w:lang w:val="en-US"/>
                        </w:rPr>
                        <w:t>a</w:t>
                      </w:r>
                      <w:proofErr w:type="gramEnd"/>
                      <w:r>
                        <w:rPr>
                          <w:lang w:val="en-US"/>
                        </w:rPr>
                        <w:t>.</w:t>
                      </w:r>
                    </w:p>
                  </w:txbxContent>
                </v:textbox>
              </v:shape>
            </w:pict>
          </mc:Fallback>
        </mc:AlternateContent>
      </w: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5C0D5B" w:rsidP="00853091">
      <w:pPr>
        <w:rPr>
          <w:lang w:val="en-GB"/>
        </w:rPr>
      </w:pPr>
      <w:r>
        <w:rPr>
          <w:noProof/>
        </w:rPr>
        <w:drawing>
          <wp:anchor distT="0" distB="0" distL="114300" distR="114300" simplePos="0" relativeHeight="252052480" behindDoc="1" locked="0" layoutInCell="1" allowOverlap="1" wp14:anchorId="2E8B6391" wp14:editId="347784EC">
            <wp:simplePos x="0" y="0"/>
            <wp:positionH relativeFrom="column">
              <wp:posOffset>-635</wp:posOffset>
            </wp:positionH>
            <wp:positionV relativeFrom="paragraph">
              <wp:posOffset>167640</wp:posOffset>
            </wp:positionV>
            <wp:extent cx="5758180" cy="2329815"/>
            <wp:effectExtent l="0" t="0" r="0" b="0"/>
            <wp:wrapNone/>
            <wp:docPr id="46" name="Picture 46" descr="\\pac03450\GFSurveys$\sablefish\2012survey\data\Ocean Pearl\accelerometers\work\Images\Set112\set112trap21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c03450\GFSurveys$\sablefish\2012survey\data\Ocean Pearl\accelerometers\work\Images\Set112\set112trap21_05.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r="5158"/>
                    <a:stretch/>
                  </pic:blipFill>
                  <pic:spPr bwMode="auto">
                    <a:xfrm>
                      <a:off x="0" y="0"/>
                      <a:ext cx="5758180" cy="2329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53091" w:rsidRDefault="00853091" w:rsidP="00853091">
      <w:pPr>
        <w:rPr>
          <w:lang w:val="en-GB"/>
        </w:rPr>
      </w:pPr>
    </w:p>
    <w:p w:rsidR="00853091" w:rsidRDefault="00853091" w:rsidP="00853091">
      <w:pPr>
        <w:rPr>
          <w:lang w:val="en-GB"/>
        </w:rPr>
      </w:pPr>
    </w:p>
    <w:p w:rsidR="00853091" w:rsidRDefault="00E02704" w:rsidP="00853091">
      <w:pPr>
        <w:rPr>
          <w:lang w:val="en-GB"/>
        </w:rPr>
      </w:pPr>
      <w:r w:rsidRPr="00493A7E">
        <w:rPr>
          <w:noProof/>
        </w:rPr>
        <mc:AlternateContent>
          <mc:Choice Requires="wps">
            <w:drawing>
              <wp:anchor distT="0" distB="0" distL="114300" distR="114300" simplePos="0" relativeHeight="252051456" behindDoc="0" locked="0" layoutInCell="1" allowOverlap="1" wp14:anchorId="68332401" wp14:editId="0CF92524">
                <wp:simplePos x="0" y="0"/>
                <wp:positionH relativeFrom="column">
                  <wp:posOffset>224790</wp:posOffset>
                </wp:positionH>
                <wp:positionV relativeFrom="paragraph">
                  <wp:posOffset>25400</wp:posOffset>
                </wp:positionV>
                <wp:extent cx="870585" cy="1403985"/>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0585" cy="1403985"/>
                        </a:xfrm>
                        <a:prstGeom prst="rect">
                          <a:avLst/>
                        </a:prstGeom>
                        <a:noFill/>
                        <a:ln w="9525">
                          <a:noFill/>
                          <a:miter lim="800000"/>
                          <a:headEnd/>
                          <a:tailEnd/>
                        </a:ln>
                      </wps:spPr>
                      <wps:txbx>
                        <w:txbxContent>
                          <w:p w:rsidR="007F0709" w:rsidRPr="00493A7E" w:rsidRDefault="007F0709" w:rsidP="00493A7E">
                            <w:pPr>
                              <w:rPr>
                                <w:lang w:val="en-US"/>
                              </w:rPr>
                            </w:pPr>
                            <w:proofErr w:type="gramStart"/>
                            <w:r>
                              <w:rPr>
                                <w:lang w:val="en-US"/>
                              </w:rPr>
                              <w:t>b</w:t>
                            </w:r>
                            <w:proofErr w:type="gramEnd"/>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35" type="#_x0000_t202" style="position:absolute;left:0;text-align:left;margin-left:17.7pt;margin-top:2pt;width:68.55pt;height:110.55pt;z-index:252051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" filled="f" stroked="f">
                <v:textbox style="mso-fit-shape-to-text:t">
                  <w:txbxContent>
                    <w:p w:rsidR="007F0709" w:rsidRPr="00493A7E" w:rsidRDefault="007F0709" w:rsidP="00493A7E">
                      <w:pPr>
                        <w:rPr>
                          <w:lang w:val="en-US"/>
                        </w:rPr>
                      </w:pPr>
                      <w:proofErr w:type="gramStart"/>
                      <w:r>
                        <w:rPr>
                          <w:lang w:val="en-US"/>
                        </w:rPr>
                        <w:t>b</w:t>
                      </w:r>
                      <w:proofErr w:type="gramEnd"/>
                      <w:r>
                        <w:rPr>
                          <w:lang w:val="en-US"/>
                        </w:rPr>
                        <w:t>.</w:t>
                      </w:r>
                    </w:p>
                  </w:txbxContent>
                </v:textbox>
              </v:shape>
            </w:pict>
          </mc:Fallback>
        </mc:AlternateContent>
      </w: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5C0D5B" w:rsidP="00853091">
      <w:pPr>
        <w:rPr>
          <w:lang w:val="en-GB"/>
        </w:rPr>
      </w:pPr>
      <w:r>
        <w:rPr>
          <w:noProof/>
        </w:rPr>
        <w:drawing>
          <wp:anchor distT="0" distB="0" distL="114300" distR="114300" simplePos="0" relativeHeight="252054528" behindDoc="1" locked="0" layoutInCell="1" allowOverlap="1" wp14:anchorId="4D128356" wp14:editId="5A4548FE">
            <wp:simplePos x="0" y="0"/>
            <wp:positionH relativeFrom="column">
              <wp:posOffset>1905</wp:posOffset>
            </wp:positionH>
            <wp:positionV relativeFrom="paragraph">
              <wp:posOffset>111124</wp:posOffset>
            </wp:positionV>
            <wp:extent cx="5753100" cy="2332425"/>
            <wp:effectExtent l="0" t="0" r="0" b="0"/>
            <wp:wrapNone/>
            <wp:docPr id="51" name="Picture 51" descr="\\pac03450\GFSurveys$\sablefish\2012survey\data\Ocean Pearl\accelerometers\work\Images\Set112\set112trap16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c03450\GFSurveys$\sablefish\2012survey\data\Ocean Pearl\accelerometers\work\Images\Set112\set112trap16_10.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r="5568"/>
                    <a:stretch/>
                  </pic:blipFill>
                  <pic:spPr bwMode="auto">
                    <a:xfrm>
                      <a:off x="0" y="0"/>
                      <a:ext cx="5753100" cy="2332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53091" w:rsidRDefault="00853091" w:rsidP="00853091">
      <w:pPr>
        <w:rPr>
          <w:lang w:val="en-GB"/>
        </w:rPr>
      </w:pPr>
    </w:p>
    <w:p w:rsidR="00853091" w:rsidRDefault="005C0D5B" w:rsidP="00853091">
      <w:pPr>
        <w:rPr>
          <w:lang w:val="en-GB"/>
        </w:rPr>
      </w:pPr>
      <w:r w:rsidRPr="00493A7E">
        <w:rPr>
          <w:noProof/>
        </w:rPr>
        <mc:AlternateContent>
          <mc:Choice Requires="wps">
            <w:drawing>
              <wp:anchor distT="0" distB="0" distL="114300" distR="114300" simplePos="0" relativeHeight="252057600" behindDoc="0" locked="0" layoutInCell="1" allowOverlap="1" wp14:anchorId="2F0E0E71" wp14:editId="494CDA8B">
                <wp:simplePos x="0" y="0"/>
                <wp:positionH relativeFrom="column">
                  <wp:posOffset>231140</wp:posOffset>
                </wp:positionH>
                <wp:positionV relativeFrom="paragraph">
                  <wp:posOffset>20955</wp:posOffset>
                </wp:positionV>
                <wp:extent cx="870585" cy="1403985"/>
                <wp:effectExtent l="0" t="0" r="0" b="0"/>
                <wp:wrapNone/>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0585" cy="1403985"/>
                        </a:xfrm>
                        <a:prstGeom prst="rect">
                          <a:avLst/>
                        </a:prstGeom>
                        <a:noFill/>
                        <a:ln w="9525">
                          <a:noFill/>
                          <a:miter lim="800000"/>
                          <a:headEnd/>
                          <a:tailEnd/>
                        </a:ln>
                      </wps:spPr>
                      <wps:txbx>
                        <w:txbxContent>
                          <w:p w:rsidR="007F0709" w:rsidRPr="00493A7E" w:rsidRDefault="007F0709" w:rsidP="005C0D5B">
                            <w:pPr>
                              <w:rPr>
                                <w:lang w:val="en-US"/>
                              </w:rPr>
                            </w:pPr>
                            <w:proofErr w:type="gramStart"/>
                            <w:r>
                              <w:rPr>
                                <w:lang w:val="en-US"/>
                              </w:rPr>
                              <w:t>c</w:t>
                            </w:r>
                            <w:proofErr w:type="gramEnd"/>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36" type="#_x0000_t202" style="position:absolute;left:0;text-align:left;margin-left:18.2pt;margin-top:1.65pt;width:68.55pt;height:110.55pt;z-index:252057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" filled="f" stroked="f">
                <v:textbox style="mso-fit-shape-to-text:t">
                  <w:txbxContent>
                    <w:p w:rsidR="007F0709" w:rsidRPr="00493A7E" w:rsidRDefault="007F0709" w:rsidP="005C0D5B">
                      <w:pPr>
                        <w:rPr>
                          <w:lang w:val="en-US"/>
                        </w:rPr>
                      </w:pPr>
                      <w:proofErr w:type="gramStart"/>
                      <w:r>
                        <w:rPr>
                          <w:lang w:val="en-US"/>
                        </w:rPr>
                        <w:t>c</w:t>
                      </w:r>
                      <w:proofErr w:type="gramEnd"/>
                      <w:r>
                        <w:rPr>
                          <w:lang w:val="en-US"/>
                        </w:rPr>
                        <w:t>.</w:t>
                      </w:r>
                    </w:p>
                  </w:txbxContent>
                </v:textbox>
              </v:shape>
            </w:pict>
          </mc:Fallback>
        </mc:AlternateContent>
      </w: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32111C" w:rsidRDefault="00853091" w:rsidP="0032111C">
      <w:pPr>
        <w:pStyle w:val="Caption"/>
      </w:pPr>
      <w:bookmarkStart w:id="303" w:name="_Ref353457687"/>
      <w:bookmarkStart w:id="304" w:name="_Toc354993909"/>
      <w:bookmarkStart w:id="305" w:name="_Toc370203106"/>
      <w:bookmarkStart w:id="306" w:name="_Toc370203229"/>
      <w:bookmarkStart w:id="307" w:name="_Toc450637496"/>
      <w:proofErr w:type="gramStart"/>
      <w:r>
        <w:t xml:space="preserve">Figure </w:t>
      </w:r>
      <w:r>
        <w:fldChar w:fldCharType="begin"/>
      </w:r>
      <w:r>
        <w:instrText xml:space="preserve"> SEQ Figure \* ARABIC </w:instrText>
      </w:r>
      <w:r>
        <w:fldChar w:fldCharType="separate"/>
      </w:r>
      <w:r w:rsidR="00E23AA3">
        <w:rPr>
          <w:noProof/>
        </w:rPr>
        <w:t>22</w:t>
      </w:r>
      <w:r>
        <w:fldChar w:fldCharType="end"/>
      </w:r>
      <w:bookmarkEnd w:id="303"/>
      <w:r>
        <w:t>.</w:t>
      </w:r>
      <w:proofErr w:type="gramEnd"/>
      <w:r>
        <w:t xml:space="preserve">  </w:t>
      </w:r>
      <w:r w:rsidR="0032111C">
        <w:t>Accelerometer graphs of g-force (m/s</w:t>
      </w:r>
      <w:r w:rsidR="0032111C" w:rsidRPr="008B2F60">
        <w:rPr>
          <w:vertAlign w:val="superscript"/>
        </w:rPr>
        <w:t>2</w:t>
      </w:r>
      <w:r w:rsidR="0032111C">
        <w:t>) over time for bottom sensors in trap 1</w:t>
      </w:r>
      <w:r w:rsidR="00192630">
        <w:t xml:space="preserve"> (a.)</w:t>
      </w:r>
      <w:r w:rsidR="0032111C">
        <w:t>, 5</w:t>
      </w:r>
      <w:r w:rsidR="00192630">
        <w:t>(b.)</w:t>
      </w:r>
      <w:r w:rsidR="0032111C">
        <w:t>, 10</w:t>
      </w:r>
      <w:r w:rsidR="00552C49">
        <w:t>(c.)</w:t>
      </w:r>
      <w:r w:rsidR="0032111C">
        <w:t>, 15</w:t>
      </w:r>
      <w:r w:rsidR="00552C49">
        <w:t>(d.)</w:t>
      </w:r>
      <w:r w:rsidR="0032111C">
        <w:t>, 20</w:t>
      </w:r>
      <w:r w:rsidR="00552C49">
        <w:t>(e.)</w:t>
      </w:r>
      <w:r w:rsidR="0032111C">
        <w:t xml:space="preserve"> and 25</w:t>
      </w:r>
      <w:r w:rsidR="00552C49">
        <w:t>(f</w:t>
      </w:r>
      <w:r w:rsidR="000E031D">
        <w:t>).</w:t>
      </w:r>
      <w:r w:rsidR="00805F53">
        <w:t xml:space="preserve">  The arrows on each graph mark</w:t>
      </w:r>
      <w:r w:rsidR="000E031D">
        <w:t xml:space="preserve"> the time of</w:t>
      </w:r>
      <w:r w:rsidR="0032111C">
        <w:t xml:space="preserve"> the last anchor being set over the stern and</w:t>
      </w:r>
      <w:r w:rsidR="000E031D">
        <w:t xml:space="preserve"> the first anchor hauled aboard</w:t>
      </w:r>
      <w:r w:rsidR="0032111C">
        <w:t>.</w:t>
      </w:r>
      <w:bookmarkEnd w:id="304"/>
      <w:bookmarkEnd w:id="305"/>
      <w:bookmarkEnd w:id="306"/>
      <w:bookmarkEnd w:id="307"/>
    </w:p>
    <w:p w:rsidR="00853091" w:rsidRPr="00902124" w:rsidRDefault="00853091" w:rsidP="004F40CC">
      <w:pPr>
        <w:rPr>
          <w:lang w:val="en-GB"/>
        </w:rPr>
      </w:pPr>
    </w:p>
    <w:p w:rsidR="005C0D5B" w:rsidRDefault="00192630" w:rsidP="005C0D5B">
      <w:pPr>
        <w:rPr>
          <w:lang w:val="en-GB"/>
        </w:rPr>
      </w:pPr>
      <w:r>
        <w:rPr>
          <w:noProof/>
        </w:rPr>
        <w:lastRenderedPageBreak/>
        <w:drawing>
          <wp:anchor distT="0" distB="0" distL="114300" distR="114300" simplePos="0" relativeHeight="252055552" behindDoc="1" locked="0" layoutInCell="1" allowOverlap="1" wp14:anchorId="2468EA01" wp14:editId="67E5E43B">
            <wp:simplePos x="0" y="0"/>
            <wp:positionH relativeFrom="column">
              <wp:posOffset>-173990</wp:posOffset>
            </wp:positionH>
            <wp:positionV relativeFrom="paragraph">
              <wp:posOffset>45085</wp:posOffset>
            </wp:positionV>
            <wp:extent cx="5629910" cy="2279650"/>
            <wp:effectExtent l="0" t="0" r="8890" b="6350"/>
            <wp:wrapNone/>
            <wp:docPr id="120" name="Picture 120" descr="\\pac03450\GFSurveys$\sablefish\2012survey\data\Ocean Pearl\accelerometers\work\Images\Set112\set112trap11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c03450\GFSurveys$\sablefish\2012survey\data\Ocean Pearl\accelerometers\work\Images\Set112\set112trap11_15.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r="5452"/>
                    <a:stretch/>
                  </pic:blipFill>
                  <pic:spPr bwMode="auto">
                    <a:xfrm>
                      <a:off x="0" y="0"/>
                      <a:ext cx="5629910" cy="227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0D5B" w:rsidRDefault="00D51027" w:rsidP="005C0D5B">
      <w:pPr>
        <w:rPr>
          <w:lang w:val="en-GB"/>
        </w:rPr>
      </w:pPr>
      <w:r w:rsidRPr="00D51027">
        <w:rPr>
          <w:noProof/>
        </w:rPr>
        <mc:AlternateContent>
          <mc:Choice Requires="wps">
            <w:drawing>
              <wp:anchor distT="0" distB="0" distL="114300" distR="114300" simplePos="0" relativeHeight="252060672" behindDoc="0" locked="0" layoutInCell="1" allowOverlap="1" wp14:anchorId="79718A4A" wp14:editId="13D33771">
                <wp:simplePos x="0" y="0"/>
                <wp:positionH relativeFrom="column">
                  <wp:posOffset>30480</wp:posOffset>
                </wp:positionH>
                <wp:positionV relativeFrom="paragraph">
                  <wp:posOffset>136052</wp:posOffset>
                </wp:positionV>
                <wp:extent cx="870585" cy="1403985"/>
                <wp:effectExtent l="0" t="0" r="0" b="0"/>
                <wp:wrapNone/>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0585" cy="1403985"/>
                        </a:xfrm>
                        <a:prstGeom prst="rect">
                          <a:avLst/>
                        </a:prstGeom>
                        <a:noFill/>
                        <a:ln w="9525">
                          <a:noFill/>
                          <a:miter lim="800000"/>
                          <a:headEnd/>
                          <a:tailEnd/>
                        </a:ln>
                      </wps:spPr>
                      <wps:txbx>
                        <w:txbxContent>
                          <w:p w:rsidR="007F0709" w:rsidRPr="00493A7E" w:rsidRDefault="007F0709" w:rsidP="00D51027">
                            <w:pPr>
                              <w:rPr>
                                <w:lang w:val="en-US"/>
                              </w:rPr>
                            </w:pPr>
                            <w:proofErr w:type="gramStart"/>
                            <w:r>
                              <w:rPr>
                                <w:lang w:val="en-US"/>
                              </w:rPr>
                              <w:t>d</w:t>
                            </w:r>
                            <w:proofErr w:type="gramEnd"/>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37" type="#_x0000_t202" style="position:absolute;left:0;text-align:left;margin-left:2.4pt;margin-top:10.7pt;width:68.55pt;height:110.55pt;z-index:252060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" filled="f" stroked="f">
                <v:textbox style="mso-fit-shape-to-text:t">
                  <w:txbxContent>
                    <w:p w:rsidR="007F0709" w:rsidRPr="00493A7E" w:rsidRDefault="007F0709" w:rsidP="00D51027">
                      <w:pPr>
                        <w:rPr>
                          <w:lang w:val="en-US"/>
                        </w:rPr>
                      </w:pPr>
                      <w:proofErr w:type="gramStart"/>
                      <w:r>
                        <w:rPr>
                          <w:lang w:val="en-US"/>
                        </w:rPr>
                        <w:t>d</w:t>
                      </w:r>
                      <w:proofErr w:type="gramEnd"/>
                      <w:r>
                        <w:rPr>
                          <w:lang w:val="en-US"/>
                        </w:rPr>
                        <w:t>.</w:t>
                      </w:r>
                    </w:p>
                  </w:txbxContent>
                </v:textbox>
              </v:shape>
            </w:pict>
          </mc:Fallback>
        </mc:AlternateContent>
      </w: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192630" w:rsidP="005C0D5B">
      <w:pPr>
        <w:rPr>
          <w:lang w:val="en-GB"/>
        </w:rPr>
      </w:pPr>
      <w:r>
        <w:rPr>
          <w:noProof/>
        </w:rPr>
        <w:drawing>
          <wp:anchor distT="0" distB="0" distL="114300" distR="114300" simplePos="0" relativeHeight="252058624" behindDoc="1" locked="0" layoutInCell="1" allowOverlap="1" wp14:anchorId="29029596" wp14:editId="6331636C">
            <wp:simplePos x="0" y="0"/>
            <wp:positionH relativeFrom="column">
              <wp:posOffset>-173532</wp:posOffset>
            </wp:positionH>
            <wp:positionV relativeFrom="paragraph">
              <wp:posOffset>39518</wp:posOffset>
            </wp:positionV>
            <wp:extent cx="5628356" cy="2286000"/>
            <wp:effectExtent l="0" t="0" r="0" b="0"/>
            <wp:wrapNone/>
            <wp:docPr id="123" name="Picture 123" descr="\\pac03450\GFSurveys$\sablefish\2012survey\data\Ocean Pearl\accelerometers\work\Images\Set112\set112trap06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c03450\GFSurveys$\sablefish\2012survey\data\Ocean Pearl\accelerometers\work\Images\Set112\set112trap06_20.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r="5811"/>
                    <a:stretch/>
                  </pic:blipFill>
                  <pic:spPr bwMode="auto">
                    <a:xfrm>
                      <a:off x="0" y="0"/>
                      <a:ext cx="5627712" cy="22857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0D5B" w:rsidRDefault="00D51027" w:rsidP="005C0D5B">
      <w:pPr>
        <w:rPr>
          <w:lang w:val="en-GB"/>
        </w:rPr>
      </w:pPr>
      <w:r w:rsidRPr="00D51027">
        <w:rPr>
          <w:noProof/>
        </w:rPr>
        <mc:AlternateContent>
          <mc:Choice Requires="wps">
            <w:drawing>
              <wp:anchor distT="0" distB="0" distL="114300" distR="114300" simplePos="0" relativeHeight="252061696" behindDoc="0" locked="0" layoutInCell="1" allowOverlap="1" wp14:anchorId="78C00E75" wp14:editId="7AF791BE">
                <wp:simplePos x="0" y="0"/>
                <wp:positionH relativeFrom="column">
                  <wp:posOffset>15402</wp:posOffset>
                </wp:positionH>
                <wp:positionV relativeFrom="paragraph">
                  <wp:posOffset>77470</wp:posOffset>
                </wp:positionV>
                <wp:extent cx="870585" cy="1403985"/>
                <wp:effectExtent l="0" t="0" r="0" b="0"/>
                <wp:wrapNone/>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0585" cy="1403985"/>
                        </a:xfrm>
                        <a:prstGeom prst="rect">
                          <a:avLst/>
                        </a:prstGeom>
                        <a:noFill/>
                        <a:ln w="9525">
                          <a:noFill/>
                          <a:miter lim="800000"/>
                          <a:headEnd/>
                          <a:tailEnd/>
                        </a:ln>
                      </wps:spPr>
                      <wps:txbx>
                        <w:txbxContent>
                          <w:p w:rsidR="007F0709" w:rsidRPr="00493A7E" w:rsidRDefault="007F0709" w:rsidP="00D51027">
                            <w:pPr>
                              <w:rPr>
                                <w:lang w:val="en-US"/>
                              </w:rPr>
                            </w:pPr>
                            <w:proofErr w:type="gramStart"/>
                            <w:r>
                              <w:rPr>
                                <w:lang w:val="en-US"/>
                              </w:rPr>
                              <w:t>e</w:t>
                            </w:r>
                            <w:proofErr w:type="gramEnd"/>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38" type="#_x0000_t202" style="position:absolute;left:0;text-align:left;margin-left:1.2pt;margin-top:6.1pt;width:68.55pt;height:110.55pt;z-index:252061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" filled="f" stroked="f">
                <v:textbox style="mso-fit-shape-to-text:t">
                  <w:txbxContent>
                    <w:p w:rsidR="007F0709" w:rsidRPr="00493A7E" w:rsidRDefault="007F0709" w:rsidP="00D51027">
                      <w:pPr>
                        <w:rPr>
                          <w:lang w:val="en-US"/>
                        </w:rPr>
                      </w:pPr>
                      <w:proofErr w:type="gramStart"/>
                      <w:r>
                        <w:rPr>
                          <w:lang w:val="en-US"/>
                        </w:rPr>
                        <w:t>e</w:t>
                      </w:r>
                      <w:proofErr w:type="gramEnd"/>
                      <w:r>
                        <w:rPr>
                          <w:lang w:val="en-US"/>
                        </w:rPr>
                        <w:t>.</w:t>
                      </w:r>
                    </w:p>
                  </w:txbxContent>
                </v:textbox>
              </v:shape>
            </w:pict>
          </mc:Fallback>
        </mc:AlternateContent>
      </w: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192630" w:rsidP="005C0D5B">
      <w:pPr>
        <w:rPr>
          <w:lang w:val="en-GB"/>
        </w:rPr>
      </w:pPr>
      <w:r>
        <w:rPr>
          <w:noProof/>
        </w:rPr>
        <w:drawing>
          <wp:anchor distT="0" distB="0" distL="114300" distR="114300" simplePos="0" relativeHeight="252053504" behindDoc="1" locked="0" layoutInCell="1" allowOverlap="1" wp14:anchorId="069F0DCE" wp14:editId="1EE13AFB">
            <wp:simplePos x="0" y="0"/>
            <wp:positionH relativeFrom="column">
              <wp:posOffset>-170431</wp:posOffset>
            </wp:positionH>
            <wp:positionV relativeFrom="paragraph">
              <wp:posOffset>137795</wp:posOffset>
            </wp:positionV>
            <wp:extent cx="5648960" cy="2286000"/>
            <wp:effectExtent l="0" t="0" r="8890" b="0"/>
            <wp:wrapNone/>
            <wp:docPr id="49" name="Picture 49" descr="\\pac03450\GFSurveys$\sablefish\2012survey\data\Ocean Pearl\accelerometers\work\Images\Set112\set112trap01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c03450\GFSurveys$\sablefish\2012survey\data\Ocean Pearl\accelerometers\work\Images\Set112\set112trap01_25.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r="5685"/>
                    <a:stretch/>
                  </pic:blipFill>
                  <pic:spPr bwMode="auto">
                    <a:xfrm>
                      <a:off x="0" y="0"/>
                      <a:ext cx="5648960"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0D5B" w:rsidRDefault="005C0D5B" w:rsidP="005C0D5B">
      <w:pPr>
        <w:rPr>
          <w:lang w:val="en-GB"/>
        </w:rPr>
      </w:pPr>
    </w:p>
    <w:p w:rsidR="005C0D5B" w:rsidRDefault="00D51027" w:rsidP="005C0D5B">
      <w:pPr>
        <w:rPr>
          <w:lang w:val="en-GB"/>
        </w:rPr>
      </w:pPr>
      <w:r w:rsidRPr="00D51027">
        <w:rPr>
          <w:noProof/>
        </w:rPr>
        <mc:AlternateContent>
          <mc:Choice Requires="wps">
            <w:drawing>
              <wp:anchor distT="0" distB="0" distL="114300" distR="114300" simplePos="0" relativeHeight="252062720" behindDoc="0" locked="0" layoutInCell="1" allowOverlap="1" wp14:anchorId="41A069ED" wp14:editId="420C9286">
                <wp:simplePos x="0" y="0"/>
                <wp:positionH relativeFrom="column">
                  <wp:posOffset>-1270</wp:posOffset>
                </wp:positionH>
                <wp:positionV relativeFrom="paragraph">
                  <wp:posOffset>141132</wp:posOffset>
                </wp:positionV>
                <wp:extent cx="870585" cy="1403985"/>
                <wp:effectExtent l="0" t="0" r="0" b="0"/>
                <wp:wrapNone/>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0585" cy="1403985"/>
                        </a:xfrm>
                        <a:prstGeom prst="rect">
                          <a:avLst/>
                        </a:prstGeom>
                        <a:noFill/>
                        <a:ln w="9525">
                          <a:noFill/>
                          <a:miter lim="800000"/>
                          <a:headEnd/>
                          <a:tailEnd/>
                        </a:ln>
                      </wps:spPr>
                      <wps:txbx>
                        <w:txbxContent>
                          <w:p w:rsidR="007F0709" w:rsidRPr="00493A7E" w:rsidRDefault="007F0709" w:rsidP="00D51027">
                            <w:pPr>
                              <w:rPr>
                                <w:lang w:val="en-US"/>
                              </w:rPr>
                            </w:pPr>
                            <w:proofErr w:type="gramStart"/>
                            <w:r>
                              <w:rPr>
                                <w:lang w:val="en-US"/>
                              </w:rPr>
                              <w:t>f</w:t>
                            </w:r>
                            <w:proofErr w:type="gramEnd"/>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39" type="#_x0000_t202" style="position:absolute;left:0;text-align:left;margin-left:-.1pt;margin-top:11.1pt;width:68.55pt;height:110.55pt;z-index:252062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" filled="f" stroked="f">
                <v:textbox style="mso-fit-shape-to-text:t">
                  <w:txbxContent>
                    <w:p w:rsidR="007F0709" w:rsidRPr="00493A7E" w:rsidRDefault="007F0709" w:rsidP="00D51027">
                      <w:pPr>
                        <w:rPr>
                          <w:lang w:val="en-US"/>
                        </w:rPr>
                      </w:pPr>
                      <w:proofErr w:type="gramStart"/>
                      <w:r>
                        <w:rPr>
                          <w:lang w:val="en-US"/>
                        </w:rPr>
                        <w:t>f</w:t>
                      </w:r>
                      <w:proofErr w:type="gramEnd"/>
                      <w:r>
                        <w:rPr>
                          <w:lang w:val="en-US"/>
                        </w:rPr>
                        <w:t>.</w:t>
                      </w:r>
                    </w:p>
                  </w:txbxContent>
                </v:textbox>
              </v:shape>
            </w:pict>
          </mc:Fallback>
        </mc:AlternateContent>
      </w: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192630" w:rsidRDefault="00192630" w:rsidP="005C0D5B">
      <w:pPr>
        <w:rPr>
          <w:lang w:val="en-GB"/>
        </w:rPr>
      </w:pPr>
    </w:p>
    <w:p w:rsidR="00192630" w:rsidRDefault="00192630" w:rsidP="005C0D5B">
      <w:pPr>
        <w:rPr>
          <w:lang w:val="en-GB"/>
        </w:rPr>
      </w:pPr>
    </w:p>
    <w:p w:rsidR="00192630" w:rsidRDefault="00192630" w:rsidP="00192630">
      <w:pPr>
        <w:ind w:firstLine="0"/>
        <w:rPr>
          <w:lang w:val="en-GB"/>
        </w:rPr>
      </w:pPr>
      <w:proofErr w:type="gramStart"/>
      <w:r>
        <w:rPr>
          <w:lang w:val="en-GB"/>
        </w:rPr>
        <w:t>Figure 2</w:t>
      </w:r>
      <w:r w:rsidR="00FE4FE3">
        <w:rPr>
          <w:lang w:val="en-GB"/>
        </w:rPr>
        <w:t>2</w:t>
      </w:r>
      <w:r w:rsidR="00552C49">
        <w:rPr>
          <w:lang w:val="en-GB"/>
        </w:rPr>
        <w:t>.</w:t>
      </w:r>
      <w:proofErr w:type="gramEnd"/>
      <w:r w:rsidR="00552C49">
        <w:rPr>
          <w:lang w:val="en-GB"/>
        </w:rPr>
        <w:t xml:space="preserve">  </w:t>
      </w:r>
      <w:proofErr w:type="gramStart"/>
      <w:r w:rsidR="00552C49">
        <w:rPr>
          <w:lang w:val="en-GB"/>
        </w:rPr>
        <w:t>Continued.</w:t>
      </w:r>
      <w:proofErr w:type="gramEnd"/>
      <w:r w:rsidR="007232F6" w:rsidRPr="007232F6">
        <w:t xml:space="preserve"> </w:t>
      </w:r>
      <w:r w:rsidR="007232F6">
        <w:t>.  Accelerometer graphs of g-force (m/s</w:t>
      </w:r>
      <w:r w:rsidR="007232F6" w:rsidRPr="008B2F60">
        <w:rPr>
          <w:vertAlign w:val="superscript"/>
        </w:rPr>
        <w:t>2</w:t>
      </w:r>
      <w:r w:rsidR="007232F6">
        <w:t>) over time for bottom sensors in trap 1 (a.), 5(b.), 10(c.), 15(d.), 20(e.) and 25(f).</w:t>
      </w:r>
      <w:r w:rsidR="00695458">
        <w:t xml:space="preserve">  The arrows on each graph mark</w:t>
      </w:r>
      <w:r w:rsidR="007232F6">
        <w:t xml:space="preserve"> the time of the last anchor being set over the stern and the first anchor hauled aboard.</w:t>
      </w:r>
    </w:p>
    <w:p w:rsidR="005C0D5B" w:rsidRPr="005C0D5B" w:rsidRDefault="005C0D5B" w:rsidP="005C0D5B">
      <w:pPr>
        <w:rPr>
          <w:lang w:val="en-GB"/>
        </w:rPr>
        <w:sectPr w:rsidR="005C0D5B" w:rsidRPr="005C0D5B" w:rsidSect="007C0F7D">
          <w:pgSz w:w="12240" w:h="15840"/>
          <w:pgMar w:top="1440" w:right="1797" w:bottom="1440" w:left="1797" w:header="709" w:footer="709" w:gutter="0"/>
          <w:cols w:space="708"/>
          <w:docGrid w:linePitch="360"/>
        </w:sectPr>
      </w:pPr>
    </w:p>
    <w:p w:rsidR="00FD353A" w:rsidRDefault="00FD353A" w:rsidP="00B90E72">
      <w:bookmarkStart w:id="308" w:name="_Ref352663679"/>
      <w:bookmarkEnd w:id="5"/>
      <w:r>
        <w:rPr>
          <w:noProof/>
        </w:rPr>
        <w:lastRenderedPageBreak/>
        <w:drawing>
          <wp:anchor distT="0" distB="0" distL="114300" distR="114300" simplePos="0" relativeHeight="252070912" behindDoc="1" locked="0" layoutInCell="1" allowOverlap="1" wp14:anchorId="775DE7F5" wp14:editId="68989491">
            <wp:simplePos x="0" y="0"/>
            <wp:positionH relativeFrom="column">
              <wp:posOffset>610878</wp:posOffset>
            </wp:positionH>
            <wp:positionV relativeFrom="paragraph">
              <wp:posOffset>-365125</wp:posOffset>
            </wp:positionV>
            <wp:extent cx="6815470" cy="5264890"/>
            <wp:effectExtent l="0" t="0" r="4445" b="0"/>
            <wp:wrapNone/>
            <wp:docPr id="293" name="Picture 293" descr="M:\Lacko\paper2006-07\2012\Earthqu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Lacko\paper2006-07\2012\Earthquake.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815470" cy="52648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353A" w:rsidRDefault="00FD353A" w:rsidP="00B90E72"/>
    <w:p w:rsidR="00FD353A" w:rsidRDefault="00FD353A" w:rsidP="00B90E72"/>
    <w:p w:rsidR="00FD353A" w:rsidRDefault="00FD353A" w:rsidP="00B90E72"/>
    <w:p w:rsidR="00FD353A" w:rsidRDefault="00FD353A" w:rsidP="00B90E72"/>
    <w:p w:rsidR="00FD353A" w:rsidRDefault="00FD353A" w:rsidP="00B90E72"/>
    <w:p w:rsidR="00FD353A" w:rsidRDefault="00FD353A" w:rsidP="00B90E72"/>
    <w:p w:rsidR="00FD353A" w:rsidRDefault="00FD353A" w:rsidP="00B90E72"/>
    <w:p w:rsidR="00FD353A" w:rsidRDefault="00FD353A" w:rsidP="00B90E72"/>
    <w:p w:rsidR="00FD353A" w:rsidRDefault="00FD353A" w:rsidP="00B90E72"/>
    <w:p w:rsidR="00FD353A" w:rsidRDefault="00FD353A" w:rsidP="00B90E72"/>
    <w:p w:rsidR="00FD353A" w:rsidRDefault="00FD353A" w:rsidP="00B90E72"/>
    <w:p w:rsidR="00B90E72" w:rsidRDefault="00B90E72" w:rsidP="00B90E72"/>
    <w:p w:rsidR="00B90E72" w:rsidRDefault="00B90E72" w:rsidP="00B90E72"/>
    <w:p w:rsidR="00B90E72" w:rsidRDefault="00B90E72" w:rsidP="00B90E72"/>
    <w:p w:rsidR="00B90E72" w:rsidRDefault="00B90E72" w:rsidP="00B90E72"/>
    <w:p w:rsidR="00B90E72" w:rsidRDefault="00B90E72" w:rsidP="00B90E72"/>
    <w:p w:rsidR="00B90E72" w:rsidRDefault="00B90E72" w:rsidP="00B90E72"/>
    <w:p w:rsidR="00B90E72" w:rsidRDefault="00B90E72" w:rsidP="00B90E72"/>
    <w:p w:rsidR="00B90E72" w:rsidRDefault="00B90E72" w:rsidP="00B90E72"/>
    <w:p w:rsidR="00FD353A" w:rsidRDefault="00FD353A" w:rsidP="00B90E72"/>
    <w:p w:rsidR="00FD353A" w:rsidRDefault="00FD353A" w:rsidP="00B90E72"/>
    <w:p w:rsidR="00FD353A" w:rsidRDefault="00FD353A" w:rsidP="00B90E72"/>
    <w:p w:rsidR="00FD353A" w:rsidRDefault="00FD353A" w:rsidP="00B90E72"/>
    <w:p w:rsidR="00FD353A" w:rsidRDefault="00FD353A" w:rsidP="00B90E72"/>
    <w:p w:rsidR="00FD353A" w:rsidRDefault="00FD353A" w:rsidP="00B90E72"/>
    <w:p w:rsidR="00FD353A" w:rsidRDefault="00FD353A" w:rsidP="00B90E72"/>
    <w:p w:rsidR="00FD353A" w:rsidRDefault="00FD353A" w:rsidP="00B90E72"/>
    <w:p w:rsidR="00FD353A" w:rsidRPr="00853091" w:rsidRDefault="00FD353A" w:rsidP="00FD353A">
      <w:pPr>
        <w:pStyle w:val="Caption"/>
        <w:rPr>
          <w:szCs w:val="24"/>
        </w:rPr>
      </w:pPr>
      <w:bookmarkStart w:id="309" w:name="_Ref353457834"/>
      <w:bookmarkStart w:id="310" w:name="_Toc354993910"/>
      <w:bookmarkStart w:id="311" w:name="_Toc370203107"/>
      <w:bookmarkStart w:id="312" w:name="_Toc370203230"/>
      <w:bookmarkStart w:id="313" w:name="_Toc450637497"/>
      <w:proofErr w:type="gramStart"/>
      <w:r w:rsidRPr="00E3278E">
        <w:rPr>
          <w:szCs w:val="24"/>
        </w:rPr>
        <w:t xml:space="preserve">Figure </w:t>
      </w:r>
      <w:r w:rsidRPr="00E3278E">
        <w:rPr>
          <w:szCs w:val="24"/>
        </w:rPr>
        <w:fldChar w:fldCharType="begin"/>
      </w:r>
      <w:r w:rsidRPr="00E3278E">
        <w:rPr>
          <w:szCs w:val="24"/>
        </w:rPr>
        <w:instrText xml:space="preserve"> SEQ Figure \* ARABIC </w:instrText>
      </w:r>
      <w:r w:rsidRPr="00E3278E">
        <w:rPr>
          <w:szCs w:val="24"/>
        </w:rPr>
        <w:fldChar w:fldCharType="separate"/>
      </w:r>
      <w:r w:rsidR="00E23AA3">
        <w:rPr>
          <w:noProof/>
          <w:szCs w:val="24"/>
        </w:rPr>
        <w:t>23</w:t>
      </w:r>
      <w:r w:rsidRPr="00E3278E">
        <w:rPr>
          <w:szCs w:val="24"/>
        </w:rPr>
        <w:fldChar w:fldCharType="end"/>
      </w:r>
      <w:bookmarkEnd w:id="309"/>
      <w:r w:rsidRPr="00E3278E">
        <w:rPr>
          <w:szCs w:val="24"/>
        </w:rPr>
        <w:t>.</w:t>
      </w:r>
      <w:proofErr w:type="gramEnd"/>
      <w:r w:rsidRPr="00E3278E">
        <w:rPr>
          <w:szCs w:val="24"/>
        </w:rPr>
        <w:t xml:space="preserve">  </w:t>
      </w:r>
      <w:proofErr w:type="gramStart"/>
      <w:r w:rsidRPr="00E3278E">
        <w:rPr>
          <w:szCs w:val="24"/>
        </w:rPr>
        <w:t xml:space="preserve">Location of the epicentre of a 7.7 </w:t>
      </w:r>
      <w:r w:rsidRPr="00E3278E">
        <w:rPr>
          <w:color w:val="464646"/>
          <w:szCs w:val="24"/>
          <w:shd w:val="clear" w:color="auto" w:fill="FFFFFF"/>
        </w:rPr>
        <w:t xml:space="preserve">magnitude </w:t>
      </w:r>
      <w:r w:rsidRPr="00E3278E">
        <w:rPr>
          <w:szCs w:val="24"/>
        </w:rPr>
        <w:t xml:space="preserve">earthquake on Saturday October 27, 2012 at </w:t>
      </w:r>
      <w:r w:rsidRPr="00853091">
        <w:rPr>
          <w:szCs w:val="24"/>
          <w:shd w:val="clear" w:color="auto" w:fill="FFFFFF"/>
        </w:rPr>
        <w:t>8:04 p.m.</w:t>
      </w:r>
      <w:proofErr w:type="gramEnd"/>
      <w:r w:rsidRPr="00853091">
        <w:rPr>
          <w:szCs w:val="24"/>
          <w:shd w:val="clear" w:color="auto" w:fill="FFFFFF"/>
        </w:rPr>
        <w:t xml:space="preserve">  The inset shows the accelerometer reading that captured the earthquake event.</w:t>
      </w:r>
      <w:bookmarkEnd w:id="310"/>
      <w:bookmarkEnd w:id="311"/>
      <w:bookmarkEnd w:id="312"/>
      <w:bookmarkEnd w:id="313"/>
    </w:p>
    <w:p w:rsidR="00D01A1C" w:rsidRPr="00FF783C" w:rsidRDefault="006315C1" w:rsidP="00D01A1C">
      <w:pPr>
        <w:pStyle w:val="Caption"/>
      </w:pPr>
      <w:bookmarkStart w:id="314" w:name="_Ref355007810"/>
      <w:bookmarkStart w:id="315" w:name="_Toc354993911"/>
      <w:bookmarkStart w:id="316" w:name="_Toc370203108"/>
      <w:bookmarkStart w:id="317" w:name="_Toc370203231"/>
      <w:bookmarkStart w:id="318" w:name="_Toc450637498"/>
      <w:proofErr w:type="gramStart"/>
      <w:r>
        <w:lastRenderedPageBreak/>
        <w:t>A</w:t>
      </w:r>
      <w:r w:rsidR="00395EAC">
        <w:t xml:space="preserve">ppendix </w:t>
      </w:r>
      <w:r w:rsidR="00395EAC">
        <w:fldChar w:fldCharType="begin"/>
      </w:r>
      <w:r w:rsidR="00395EAC">
        <w:instrText xml:space="preserve"> SEQ Appendix \* ALPHABETIC </w:instrText>
      </w:r>
      <w:r w:rsidR="00395EAC">
        <w:fldChar w:fldCharType="separate"/>
      </w:r>
      <w:r w:rsidR="00E23AA3">
        <w:rPr>
          <w:noProof/>
        </w:rPr>
        <w:t>A</w:t>
      </w:r>
      <w:r w:rsidR="00395EAC">
        <w:fldChar w:fldCharType="end"/>
      </w:r>
      <w:bookmarkEnd w:id="308"/>
      <w:bookmarkEnd w:id="314"/>
      <w:r w:rsidR="00395EAC">
        <w:t>.</w:t>
      </w:r>
      <w:proofErr w:type="gramEnd"/>
      <w:r w:rsidR="00395EAC">
        <w:t xml:space="preserve">  </w:t>
      </w:r>
      <w:r w:rsidR="00FF783C">
        <w:t>D</w:t>
      </w:r>
      <w:r w:rsidR="00FF783C" w:rsidRPr="00FF783C">
        <w:t>etails of sets completed during charter 1 of the 2012 survey program (</w:t>
      </w:r>
      <w:r w:rsidR="00FF783C">
        <w:t>F/V</w:t>
      </w:r>
      <w:r w:rsidR="00FF783C" w:rsidRPr="00FF783C">
        <w:t xml:space="preserve"> </w:t>
      </w:r>
      <w:r w:rsidR="00FF783C">
        <w:t>O</w:t>
      </w:r>
      <w:r w:rsidR="00FF783C" w:rsidRPr="00FF783C">
        <w:t xml:space="preserve">cean </w:t>
      </w:r>
      <w:r w:rsidR="00FF783C">
        <w:t>P</w:t>
      </w:r>
      <w:r w:rsidR="00FF783C" w:rsidRPr="00FF783C">
        <w:t>earl)</w:t>
      </w:r>
      <w:bookmarkEnd w:id="6"/>
      <w:bookmarkEnd w:id="7"/>
      <w:bookmarkEnd w:id="8"/>
      <w:bookmarkEnd w:id="9"/>
      <w:bookmarkEnd w:id="10"/>
      <w:bookmarkEnd w:id="11"/>
      <w:bookmarkEnd w:id="12"/>
      <w:r w:rsidR="005E0A64">
        <w:t>.</w:t>
      </w:r>
      <w:bookmarkEnd w:id="315"/>
      <w:bookmarkEnd w:id="316"/>
      <w:bookmarkEnd w:id="317"/>
      <w:bookmarkEnd w:id="318"/>
    </w:p>
    <w:p w:rsidR="00A133ED" w:rsidRDefault="003A6EE4" w:rsidP="003A6EE4">
      <w:pPr>
        <w:ind w:firstLine="0"/>
      </w:pPr>
      <w:r>
        <w:t>Sets are listed by</w:t>
      </w:r>
      <w:r w:rsidRPr="00966EA4">
        <w:t xml:space="preserve"> </w:t>
      </w:r>
      <w:r w:rsidR="009912C5">
        <w:t>locality/stratum</w:t>
      </w:r>
      <w:r>
        <w:t xml:space="preserve"> </w:t>
      </w:r>
      <w:r w:rsidRPr="00966EA4">
        <w:t xml:space="preserve">name, </w:t>
      </w:r>
      <w:r w:rsidR="009912C5">
        <w:t>set type,</w:t>
      </w:r>
      <w:r>
        <w:t xml:space="preserve"> depth stratum, start date, end of gear deployment time and duration in minutes</w:t>
      </w:r>
      <w:r w:rsidRPr="00966EA4">
        <w:t xml:space="preserve">. </w:t>
      </w:r>
      <w:r w:rsidRPr="003E5DC5">
        <w:t>The depth strata for type 3 tagging sets include RD</w:t>
      </w:r>
      <w:r w:rsidRPr="00AD0E5F">
        <w:rPr>
          <w:vertAlign w:val="subscript"/>
        </w:rPr>
        <w:t>1</w:t>
      </w:r>
      <w:r w:rsidRPr="003E5DC5">
        <w:t xml:space="preserve"> (100-250 fathoms), RD</w:t>
      </w:r>
      <w:r w:rsidRPr="00AF6801">
        <w:rPr>
          <w:vertAlign w:val="subscript"/>
        </w:rPr>
        <w:t>2</w:t>
      </w:r>
      <w:r w:rsidRPr="003E5DC5">
        <w:t xml:space="preserve"> (250-450 fathoms) and RD</w:t>
      </w:r>
      <w:r w:rsidRPr="00AF6801">
        <w:rPr>
          <w:vertAlign w:val="subscript"/>
        </w:rPr>
        <w:t>3</w:t>
      </w:r>
      <w:r w:rsidRPr="003E5DC5">
        <w:t xml:space="preserve"> (450-750 fathoms). </w:t>
      </w:r>
      <w:r>
        <w:t>The p</w:t>
      </w:r>
      <w:r w:rsidRPr="00966EA4">
        <w:t>osition data include</w:t>
      </w:r>
      <w:r>
        <w:t>s</w:t>
      </w:r>
      <w:r w:rsidRPr="00966EA4">
        <w:t xml:space="preserve"> </w:t>
      </w:r>
      <w:r w:rsidR="009912C5">
        <w:t xml:space="preserve">the major area along with </w:t>
      </w:r>
      <w:r w:rsidRPr="00966EA4">
        <w:t>the start and</w:t>
      </w:r>
      <w:r>
        <w:t xml:space="preserve"> </w:t>
      </w:r>
      <w:r w:rsidRPr="00966EA4">
        <w:t>end latit</w:t>
      </w:r>
      <w:r>
        <w:t>ude and longitude in degrees</w:t>
      </w:r>
      <w:r w:rsidRPr="00966EA4">
        <w:t xml:space="preserve"> decimal minutes. The bottom depth</w:t>
      </w:r>
      <w:r>
        <w:t>s (in meters) of the fishing set are shown with t</w:t>
      </w:r>
      <w:r w:rsidRPr="00966EA4">
        <w:t>he mean</w:t>
      </w:r>
      <w:r>
        <w:t xml:space="preserve"> bottom depth</w:t>
      </w:r>
      <w:r w:rsidRPr="00966EA4">
        <w:t xml:space="preserve"> calculated from recordings at one minute intervals between the start and end of the set. The number of traps fished</w:t>
      </w:r>
      <w:r>
        <w:t xml:space="preserve"> for each set excludes</w:t>
      </w:r>
      <w:r w:rsidRPr="00966EA4">
        <w:t xml:space="preserve"> open traps,</w:t>
      </w:r>
      <w:r>
        <w:t xml:space="preserve"> while holed or fouled traps have been</w:t>
      </w:r>
      <w:r w:rsidRPr="00966EA4">
        <w:t xml:space="preserve"> included.</w:t>
      </w:r>
      <w:r>
        <w:t xml:space="preserve">  </w:t>
      </w:r>
      <w:r w:rsidR="00EB5CFC">
        <w:t xml:space="preserve">Sets that </w:t>
      </w:r>
      <w:r w:rsidR="00C46E21">
        <w:t xml:space="preserve">successfully </w:t>
      </w:r>
      <w:r w:rsidR="00283C8D">
        <w:t xml:space="preserve">deployed a </w:t>
      </w:r>
      <w:r w:rsidR="00EB5CFC">
        <w:t xml:space="preserve">Seabird SBE </w:t>
      </w:r>
      <w:r w:rsidR="00046777">
        <w:t xml:space="preserve">temperature and pressure </w:t>
      </w:r>
      <w:r w:rsidR="00283C8D">
        <w:t>recorder and a Hobo accelerometer are indicated with an ‘x’.</w:t>
      </w:r>
    </w:p>
    <w:p w:rsidR="00BB4FDA" w:rsidRDefault="009912C5" w:rsidP="003A6EE4">
      <w:pPr>
        <w:ind w:firstLine="0"/>
      </w:pPr>
      <w:r w:rsidRPr="009912C5">
        <w:rPr>
          <w:noProof/>
        </w:rPr>
        <w:drawing>
          <wp:anchor distT="0" distB="0" distL="114300" distR="114300" simplePos="0" relativeHeight="252015616" behindDoc="1" locked="0" layoutInCell="1" allowOverlap="1" wp14:anchorId="4088748A" wp14:editId="4DEBA142">
            <wp:simplePos x="0" y="0"/>
            <wp:positionH relativeFrom="column">
              <wp:posOffset>0</wp:posOffset>
            </wp:positionH>
            <wp:positionV relativeFrom="paragraph">
              <wp:posOffset>154305</wp:posOffset>
            </wp:positionV>
            <wp:extent cx="8229600" cy="3823970"/>
            <wp:effectExtent l="0" t="0" r="0" b="508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229600" cy="3823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D01A1C" w:rsidRDefault="00D01A1C" w:rsidP="003A6EE4">
      <w:pPr>
        <w:ind w:firstLine="0"/>
      </w:pPr>
    </w:p>
    <w:p w:rsidR="00D01A1C" w:rsidRDefault="00D01A1C" w:rsidP="003A6EE4">
      <w:pPr>
        <w:ind w:firstLine="0"/>
      </w:pPr>
    </w:p>
    <w:p w:rsidR="00395EAC" w:rsidRDefault="00395EAC" w:rsidP="00FF783C">
      <w:pPr>
        <w:ind w:firstLine="0"/>
        <w:rPr>
          <w:sz w:val="22"/>
        </w:rPr>
      </w:pPr>
    </w:p>
    <w:p w:rsidR="00AD6684" w:rsidRDefault="00AD6684" w:rsidP="00FF783C">
      <w:pPr>
        <w:ind w:firstLine="0"/>
        <w:rPr>
          <w:sz w:val="22"/>
        </w:rPr>
      </w:pPr>
    </w:p>
    <w:p w:rsidR="00FF783C" w:rsidRPr="00FF783C" w:rsidRDefault="00FF783C" w:rsidP="00FF783C">
      <w:pPr>
        <w:ind w:firstLine="0"/>
        <w:rPr>
          <w:sz w:val="22"/>
        </w:rPr>
      </w:pPr>
      <w:proofErr w:type="gramStart"/>
      <w:r>
        <w:rPr>
          <w:sz w:val="22"/>
        </w:rPr>
        <w:lastRenderedPageBreak/>
        <w:t>A</w:t>
      </w:r>
      <w:r w:rsidRPr="00FF783C">
        <w:rPr>
          <w:sz w:val="22"/>
        </w:rPr>
        <w:t xml:space="preserve">ppendix </w:t>
      </w:r>
      <w:r>
        <w:rPr>
          <w:sz w:val="22"/>
        </w:rPr>
        <w:t>A.</w:t>
      </w:r>
      <w:proofErr w:type="gramEnd"/>
      <w:r>
        <w:rPr>
          <w:sz w:val="22"/>
        </w:rPr>
        <w:t xml:space="preserve">  </w:t>
      </w:r>
      <w:proofErr w:type="gramStart"/>
      <w:r>
        <w:rPr>
          <w:sz w:val="22"/>
        </w:rPr>
        <w:t>C</w:t>
      </w:r>
      <w:r w:rsidRPr="00FF783C">
        <w:rPr>
          <w:sz w:val="22"/>
        </w:rPr>
        <w:t>ontinued.</w:t>
      </w:r>
      <w:proofErr w:type="gramEnd"/>
    </w:p>
    <w:p w:rsidR="00BB4FDA" w:rsidRDefault="00BB4FDA" w:rsidP="003A6EE4">
      <w:pPr>
        <w:ind w:firstLine="0"/>
      </w:pPr>
    </w:p>
    <w:p w:rsidR="00BB4FDA" w:rsidRDefault="00F37D35" w:rsidP="003A6EE4">
      <w:pPr>
        <w:ind w:firstLine="0"/>
      </w:pPr>
      <w:r w:rsidRPr="00F37D35">
        <w:rPr>
          <w:noProof/>
        </w:rPr>
        <w:drawing>
          <wp:anchor distT="0" distB="0" distL="114300" distR="114300" simplePos="0" relativeHeight="252016640" behindDoc="1" locked="0" layoutInCell="1" allowOverlap="1" wp14:anchorId="6396339F" wp14:editId="14474204">
            <wp:simplePos x="0" y="0"/>
            <wp:positionH relativeFrom="column">
              <wp:posOffset>0</wp:posOffset>
            </wp:positionH>
            <wp:positionV relativeFrom="paragraph">
              <wp:posOffset>-1905</wp:posOffset>
            </wp:positionV>
            <wp:extent cx="8229600" cy="503809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29600" cy="50380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F257AF" w:rsidRDefault="00F257AF" w:rsidP="00D01A1C">
      <w:pPr>
        <w:ind w:firstLine="0"/>
        <w:rPr>
          <w:b/>
        </w:rPr>
      </w:pPr>
    </w:p>
    <w:p w:rsidR="00FF783C" w:rsidRPr="00FF783C" w:rsidRDefault="00FF783C" w:rsidP="00FF783C">
      <w:pPr>
        <w:ind w:firstLine="0"/>
        <w:rPr>
          <w:sz w:val="22"/>
        </w:rPr>
      </w:pPr>
      <w:proofErr w:type="gramStart"/>
      <w:r>
        <w:rPr>
          <w:sz w:val="22"/>
        </w:rPr>
        <w:lastRenderedPageBreak/>
        <w:t>A</w:t>
      </w:r>
      <w:r w:rsidRPr="00FF783C">
        <w:rPr>
          <w:sz w:val="22"/>
        </w:rPr>
        <w:t xml:space="preserve">ppendix </w:t>
      </w:r>
      <w:r>
        <w:rPr>
          <w:sz w:val="22"/>
        </w:rPr>
        <w:t>A.</w:t>
      </w:r>
      <w:proofErr w:type="gramEnd"/>
      <w:r>
        <w:rPr>
          <w:sz w:val="22"/>
        </w:rPr>
        <w:t xml:space="preserve">  </w:t>
      </w:r>
      <w:proofErr w:type="gramStart"/>
      <w:r>
        <w:rPr>
          <w:sz w:val="22"/>
        </w:rPr>
        <w:t>C</w:t>
      </w:r>
      <w:r w:rsidRPr="00FF783C">
        <w:rPr>
          <w:sz w:val="22"/>
        </w:rPr>
        <w:t>onti</w:t>
      </w:r>
      <w:r w:rsidR="00D53AC3">
        <w:rPr>
          <w:sz w:val="22"/>
        </w:rPr>
        <w:t>n</w:t>
      </w:r>
      <w:r w:rsidRPr="00FF783C">
        <w:rPr>
          <w:sz w:val="22"/>
        </w:rPr>
        <w:t>ued.</w:t>
      </w:r>
      <w:proofErr w:type="gramEnd"/>
    </w:p>
    <w:p w:rsidR="00BB4FDA" w:rsidRDefault="00BB4FDA" w:rsidP="003A6EE4">
      <w:pPr>
        <w:ind w:firstLine="0"/>
      </w:pPr>
    </w:p>
    <w:p w:rsidR="00065C09" w:rsidRDefault="00F37D35" w:rsidP="003A6EE4">
      <w:pPr>
        <w:ind w:firstLine="0"/>
      </w:pPr>
      <w:r w:rsidRPr="00F37D35">
        <w:rPr>
          <w:noProof/>
        </w:rPr>
        <w:drawing>
          <wp:anchor distT="0" distB="0" distL="114300" distR="114300" simplePos="0" relativeHeight="252017664" behindDoc="1" locked="0" layoutInCell="1" allowOverlap="1" wp14:anchorId="0CBC5279" wp14:editId="2FB49638">
            <wp:simplePos x="0" y="0"/>
            <wp:positionH relativeFrom="column">
              <wp:posOffset>0</wp:posOffset>
            </wp:positionH>
            <wp:positionV relativeFrom="paragraph">
              <wp:posOffset>16510</wp:posOffset>
            </wp:positionV>
            <wp:extent cx="8229600" cy="4864916"/>
            <wp:effectExtent l="0" t="0" r="0" b="0"/>
            <wp:wrapNone/>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229600" cy="48649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F257AF" w:rsidRDefault="00F257AF" w:rsidP="00D01A1C">
      <w:pPr>
        <w:ind w:firstLine="0"/>
        <w:rPr>
          <w:b/>
        </w:rPr>
      </w:pPr>
    </w:p>
    <w:p w:rsidR="00FF783C" w:rsidRPr="00FF783C" w:rsidRDefault="00FF783C" w:rsidP="00FF783C">
      <w:pPr>
        <w:ind w:firstLine="0"/>
        <w:rPr>
          <w:sz w:val="22"/>
        </w:rPr>
      </w:pPr>
      <w:proofErr w:type="gramStart"/>
      <w:r>
        <w:rPr>
          <w:sz w:val="22"/>
        </w:rPr>
        <w:lastRenderedPageBreak/>
        <w:t>A</w:t>
      </w:r>
      <w:r w:rsidRPr="00FF783C">
        <w:rPr>
          <w:sz w:val="22"/>
        </w:rPr>
        <w:t xml:space="preserve">ppendix </w:t>
      </w:r>
      <w:r>
        <w:rPr>
          <w:sz w:val="22"/>
        </w:rPr>
        <w:t>A.</w:t>
      </w:r>
      <w:proofErr w:type="gramEnd"/>
      <w:r>
        <w:rPr>
          <w:sz w:val="22"/>
        </w:rPr>
        <w:t xml:space="preserve">  </w:t>
      </w:r>
      <w:proofErr w:type="gramStart"/>
      <w:r>
        <w:rPr>
          <w:sz w:val="22"/>
        </w:rPr>
        <w:t>C</w:t>
      </w:r>
      <w:r w:rsidRPr="00FF783C">
        <w:rPr>
          <w:sz w:val="22"/>
        </w:rPr>
        <w:t>ontinued.</w:t>
      </w:r>
      <w:proofErr w:type="gramEnd"/>
    </w:p>
    <w:p w:rsidR="004C4468" w:rsidRDefault="004C4468" w:rsidP="00065C09">
      <w:pPr>
        <w:ind w:firstLine="0"/>
      </w:pPr>
    </w:p>
    <w:p w:rsidR="004C4468" w:rsidRDefault="00F37D35" w:rsidP="00065C09">
      <w:pPr>
        <w:ind w:firstLine="0"/>
      </w:pPr>
      <w:r w:rsidRPr="00F37D35">
        <w:rPr>
          <w:noProof/>
        </w:rPr>
        <w:drawing>
          <wp:anchor distT="0" distB="0" distL="114300" distR="114300" simplePos="0" relativeHeight="252018688" behindDoc="1" locked="0" layoutInCell="1" allowOverlap="1" wp14:anchorId="3DF3A6E7" wp14:editId="4756CD79">
            <wp:simplePos x="0" y="0"/>
            <wp:positionH relativeFrom="column">
              <wp:posOffset>0</wp:posOffset>
            </wp:positionH>
            <wp:positionV relativeFrom="paragraph">
              <wp:posOffset>6985</wp:posOffset>
            </wp:positionV>
            <wp:extent cx="8229600" cy="4864916"/>
            <wp:effectExtent l="0" t="0" r="0" b="0"/>
            <wp:wrapNone/>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229600" cy="48649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F257AF" w:rsidRDefault="00F257AF" w:rsidP="00D01A1C">
      <w:pPr>
        <w:ind w:firstLine="0"/>
        <w:rPr>
          <w:b/>
        </w:rPr>
      </w:pPr>
    </w:p>
    <w:p w:rsidR="00FF783C" w:rsidRPr="00FF783C" w:rsidRDefault="00FF783C" w:rsidP="00FF783C">
      <w:pPr>
        <w:ind w:firstLine="0"/>
        <w:rPr>
          <w:sz w:val="22"/>
        </w:rPr>
      </w:pPr>
      <w:proofErr w:type="gramStart"/>
      <w:r>
        <w:rPr>
          <w:sz w:val="22"/>
        </w:rPr>
        <w:lastRenderedPageBreak/>
        <w:t>A</w:t>
      </w:r>
      <w:r w:rsidRPr="00FF783C">
        <w:rPr>
          <w:sz w:val="22"/>
        </w:rPr>
        <w:t xml:space="preserve">ppendix </w:t>
      </w:r>
      <w:r>
        <w:rPr>
          <w:sz w:val="22"/>
        </w:rPr>
        <w:t>A.</w:t>
      </w:r>
      <w:proofErr w:type="gramEnd"/>
      <w:r>
        <w:rPr>
          <w:sz w:val="22"/>
        </w:rPr>
        <w:t xml:space="preserve">  </w:t>
      </w:r>
      <w:proofErr w:type="gramStart"/>
      <w:r>
        <w:rPr>
          <w:sz w:val="22"/>
        </w:rPr>
        <w:t>C</w:t>
      </w:r>
      <w:r w:rsidRPr="00FF783C">
        <w:rPr>
          <w:sz w:val="22"/>
        </w:rPr>
        <w:t>ontinued.</w:t>
      </w:r>
      <w:proofErr w:type="gramEnd"/>
    </w:p>
    <w:p w:rsidR="004C4468" w:rsidRDefault="004C4468" w:rsidP="00065C09">
      <w:pPr>
        <w:ind w:firstLine="0"/>
      </w:pPr>
    </w:p>
    <w:p w:rsidR="004C4468" w:rsidRDefault="00F37D35" w:rsidP="00065C09">
      <w:pPr>
        <w:ind w:firstLine="0"/>
      </w:pPr>
      <w:r w:rsidRPr="00F37D35">
        <w:rPr>
          <w:noProof/>
        </w:rPr>
        <w:drawing>
          <wp:anchor distT="0" distB="0" distL="114300" distR="114300" simplePos="0" relativeHeight="252019712" behindDoc="1" locked="0" layoutInCell="1" allowOverlap="1" wp14:anchorId="681587D3" wp14:editId="1D08A6EF">
            <wp:simplePos x="0" y="0"/>
            <wp:positionH relativeFrom="column">
              <wp:posOffset>0</wp:posOffset>
            </wp:positionH>
            <wp:positionV relativeFrom="paragraph">
              <wp:posOffset>-2540</wp:posOffset>
            </wp:positionV>
            <wp:extent cx="8229600" cy="4864916"/>
            <wp:effectExtent l="0" t="0" r="0" b="0"/>
            <wp:wrapNone/>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29600" cy="48649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FC0609" w:rsidRDefault="00FC0609" w:rsidP="003A6EE4">
      <w:pPr>
        <w:ind w:firstLine="0"/>
      </w:pPr>
    </w:p>
    <w:p w:rsidR="00FC0609" w:rsidRDefault="00FC0609" w:rsidP="003A6EE4">
      <w:pPr>
        <w:ind w:firstLine="0"/>
      </w:pPr>
    </w:p>
    <w:p w:rsidR="00FC0609" w:rsidRDefault="00FC0609" w:rsidP="003A6EE4">
      <w:pPr>
        <w:ind w:firstLine="0"/>
      </w:pPr>
    </w:p>
    <w:p w:rsidR="00FC0609" w:rsidRDefault="00FC0609" w:rsidP="003A6EE4">
      <w:pPr>
        <w:ind w:firstLine="0"/>
      </w:pPr>
    </w:p>
    <w:p w:rsidR="00FC0609" w:rsidRDefault="00FC0609" w:rsidP="003A6EE4">
      <w:pPr>
        <w:ind w:firstLine="0"/>
      </w:pPr>
    </w:p>
    <w:p w:rsidR="00FC0609" w:rsidRDefault="00FC0609" w:rsidP="003A6EE4">
      <w:pPr>
        <w:ind w:firstLine="0"/>
      </w:pPr>
    </w:p>
    <w:p w:rsidR="00FC0609" w:rsidRDefault="00FC0609" w:rsidP="003A6EE4">
      <w:pPr>
        <w:ind w:firstLine="0"/>
      </w:pPr>
    </w:p>
    <w:p w:rsidR="00FC0609" w:rsidRDefault="00FC0609" w:rsidP="003A6EE4">
      <w:pPr>
        <w:ind w:firstLine="0"/>
      </w:pPr>
    </w:p>
    <w:p w:rsidR="00FC0609" w:rsidRDefault="00FC0609" w:rsidP="003A6EE4">
      <w:pPr>
        <w:ind w:firstLine="0"/>
      </w:pPr>
    </w:p>
    <w:p w:rsidR="00FC0609" w:rsidRDefault="00FC0609" w:rsidP="003A6EE4">
      <w:pPr>
        <w:ind w:firstLine="0"/>
      </w:pPr>
    </w:p>
    <w:p w:rsidR="00FC0609" w:rsidRDefault="00FF783C" w:rsidP="00FC0609">
      <w:pPr>
        <w:ind w:firstLine="0"/>
        <w:rPr>
          <w:sz w:val="22"/>
        </w:rPr>
      </w:pPr>
      <w:proofErr w:type="gramStart"/>
      <w:r>
        <w:rPr>
          <w:sz w:val="22"/>
        </w:rPr>
        <w:lastRenderedPageBreak/>
        <w:t>A</w:t>
      </w:r>
      <w:r w:rsidRPr="00FF783C">
        <w:rPr>
          <w:sz w:val="22"/>
        </w:rPr>
        <w:t xml:space="preserve">ppendix </w:t>
      </w:r>
      <w:r>
        <w:rPr>
          <w:sz w:val="22"/>
        </w:rPr>
        <w:t>A.</w:t>
      </w:r>
      <w:proofErr w:type="gramEnd"/>
      <w:r>
        <w:rPr>
          <w:sz w:val="22"/>
        </w:rPr>
        <w:t xml:space="preserve">  </w:t>
      </w:r>
      <w:proofErr w:type="gramStart"/>
      <w:r>
        <w:rPr>
          <w:sz w:val="22"/>
        </w:rPr>
        <w:t>C</w:t>
      </w:r>
      <w:r w:rsidRPr="00FF783C">
        <w:rPr>
          <w:sz w:val="22"/>
        </w:rPr>
        <w:t>ontinued.</w:t>
      </w:r>
      <w:proofErr w:type="gramEnd"/>
    </w:p>
    <w:p w:rsidR="00A35A14" w:rsidRDefault="00A35A14" w:rsidP="00FC0609">
      <w:pPr>
        <w:ind w:firstLine="0"/>
        <w:rPr>
          <w:sz w:val="22"/>
        </w:rPr>
      </w:pPr>
    </w:p>
    <w:p w:rsidR="00A35A14" w:rsidRDefault="00F37D35" w:rsidP="00FC0609">
      <w:pPr>
        <w:ind w:firstLine="0"/>
        <w:rPr>
          <w:sz w:val="22"/>
        </w:rPr>
      </w:pPr>
      <w:r w:rsidRPr="00F37D35">
        <w:rPr>
          <w:noProof/>
        </w:rPr>
        <w:drawing>
          <wp:anchor distT="0" distB="0" distL="114300" distR="114300" simplePos="0" relativeHeight="252020736" behindDoc="1" locked="0" layoutInCell="1" allowOverlap="1" wp14:anchorId="6FF8ED46" wp14:editId="3BB37716">
            <wp:simplePos x="0" y="0"/>
            <wp:positionH relativeFrom="column">
              <wp:posOffset>0</wp:posOffset>
            </wp:positionH>
            <wp:positionV relativeFrom="paragraph">
              <wp:posOffset>12065</wp:posOffset>
            </wp:positionV>
            <wp:extent cx="8229600" cy="2089919"/>
            <wp:effectExtent l="0" t="0" r="0" b="571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229600" cy="208991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35A14" w:rsidRDefault="00A35A14" w:rsidP="00FC0609">
      <w:pPr>
        <w:ind w:firstLine="0"/>
        <w:rPr>
          <w:sz w:val="22"/>
        </w:rPr>
      </w:pPr>
    </w:p>
    <w:p w:rsidR="00A35A14" w:rsidRDefault="00A35A14" w:rsidP="00FC0609">
      <w:pPr>
        <w:ind w:firstLine="0"/>
        <w:rPr>
          <w:sz w:val="22"/>
        </w:rPr>
      </w:pPr>
    </w:p>
    <w:p w:rsidR="00A35A14" w:rsidRDefault="00A35A14" w:rsidP="00FC0609">
      <w:pPr>
        <w:ind w:firstLine="0"/>
        <w:rPr>
          <w:sz w:val="22"/>
        </w:rPr>
      </w:pPr>
    </w:p>
    <w:p w:rsidR="00A35A14" w:rsidRDefault="00A35A14" w:rsidP="00FC0609">
      <w:pPr>
        <w:ind w:firstLine="0"/>
        <w:rPr>
          <w:sz w:val="22"/>
        </w:rPr>
      </w:pPr>
    </w:p>
    <w:p w:rsidR="00A35A14" w:rsidRDefault="00A35A14" w:rsidP="00FC0609">
      <w:pPr>
        <w:ind w:firstLine="0"/>
        <w:rPr>
          <w:sz w:val="22"/>
        </w:rPr>
      </w:pPr>
    </w:p>
    <w:p w:rsidR="00A35A14" w:rsidRDefault="00A35A14" w:rsidP="00FC0609">
      <w:pPr>
        <w:ind w:firstLine="0"/>
        <w:rPr>
          <w:sz w:val="22"/>
        </w:rPr>
      </w:pPr>
    </w:p>
    <w:p w:rsidR="00A35A14" w:rsidRDefault="00A35A14" w:rsidP="00FC0609">
      <w:pPr>
        <w:ind w:firstLine="0"/>
        <w:rPr>
          <w:sz w:val="22"/>
        </w:rPr>
      </w:pPr>
    </w:p>
    <w:p w:rsidR="00A35A14" w:rsidRDefault="00A35A14" w:rsidP="00FC0609">
      <w:pPr>
        <w:ind w:firstLine="0"/>
        <w:rPr>
          <w:sz w:val="22"/>
        </w:rPr>
      </w:pPr>
    </w:p>
    <w:p w:rsidR="00A35A14" w:rsidRDefault="00A35A14" w:rsidP="00FC0609">
      <w:pPr>
        <w:ind w:firstLine="0"/>
        <w:rPr>
          <w:sz w:val="22"/>
        </w:rPr>
      </w:pPr>
    </w:p>
    <w:p w:rsidR="00A35A14" w:rsidRDefault="00A35A14" w:rsidP="00FC0609">
      <w:pPr>
        <w:ind w:firstLine="0"/>
        <w:rPr>
          <w:sz w:val="22"/>
        </w:rPr>
      </w:pPr>
    </w:p>
    <w:p w:rsidR="00A35A14" w:rsidRDefault="00A35A14" w:rsidP="00FC0609">
      <w:pPr>
        <w:ind w:firstLine="0"/>
        <w:rPr>
          <w:sz w:val="22"/>
        </w:rPr>
      </w:pPr>
    </w:p>
    <w:p w:rsidR="00A35A14" w:rsidRDefault="00A35A14" w:rsidP="00FC0609">
      <w:pPr>
        <w:ind w:firstLine="0"/>
        <w:rPr>
          <w:sz w:val="22"/>
        </w:rPr>
      </w:pPr>
    </w:p>
    <w:p w:rsidR="00A35A14" w:rsidRDefault="00A35A14" w:rsidP="00FC0609">
      <w:pPr>
        <w:ind w:firstLine="0"/>
        <w:rPr>
          <w:sz w:val="22"/>
        </w:rPr>
      </w:pPr>
    </w:p>
    <w:p w:rsidR="00A35A14" w:rsidRDefault="00A35A14" w:rsidP="00FC0609">
      <w:pPr>
        <w:ind w:firstLine="0"/>
        <w:rPr>
          <w:sz w:val="22"/>
        </w:rPr>
      </w:pPr>
    </w:p>
    <w:p w:rsidR="00A35A14" w:rsidRPr="00FF783C" w:rsidRDefault="00A35A14" w:rsidP="00FC0609">
      <w:pPr>
        <w:ind w:firstLine="0"/>
        <w:rPr>
          <w:sz w:val="22"/>
        </w:rPr>
      </w:pPr>
    </w:p>
    <w:p w:rsidR="00FC0609" w:rsidRDefault="00FC0609" w:rsidP="00FC0609">
      <w:pPr>
        <w:ind w:firstLine="0"/>
      </w:pPr>
    </w:p>
    <w:p w:rsidR="00FC0609" w:rsidRDefault="00FC0609" w:rsidP="00FC0609">
      <w:pPr>
        <w:ind w:firstLine="0"/>
      </w:pPr>
    </w:p>
    <w:p w:rsidR="00FC0609" w:rsidRDefault="00FC0609" w:rsidP="00FC0609">
      <w:pPr>
        <w:ind w:firstLine="0"/>
      </w:pPr>
    </w:p>
    <w:p w:rsidR="00F37D35" w:rsidRDefault="00F37D35" w:rsidP="00FC0609">
      <w:pPr>
        <w:ind w:firstLine="0"/>
      </w:pPr>
    </w:p>
    <w:p w:rsidR="00F37D35" w:rsidRDefault="00F37D35" w:rsidP="00FC0609">
      <w:pPr>
        <w:ind w:firstLine="0"/>
      </w:pPr>
    </w:p>
    <w:p w:rsidR="00F37D35" w:rsidRDefault="00F37D35" w:rsidP="00FC0609">
      <w:pPr>
        <w:ind w:firstLine="0"/>
      </w:pPr>
    </w:p>
    <w:p w:rsidR="00F37D35" w:rsidRDefault="00F37D35" w:rsidP="00FC0609">
      <w:pPr>
        <w:ind w:firstLine="0"/>
      </w:pPr>
    </w:p>
    <w:p w:rsidR="00FC0609" w:rsidRDefault="00FC0609" w:rsidP="00FC0609">
      <w:pPr>
        <w:ind w:firstLine="0"/>
      </w:pPr>
    </w:p>
    <w:p w:rsidR="00FC0609" w:rsidRDefault="00FC0609" w:rsidP="00FC0609">
      <w:pPr>
        <w:ind w:firstLine="0"/>
      </w:pPr>
    </w:p>
    <w:p w:rsidR="00A35A14" w:rsidRDefault="00A35A14" w:rsidP="00FC0609">
      <w:pPr>
        <w:ind w:firstLine="0"/>
      </w:pPr>
    </w:p>
    <w:p w:rsidR="00FC0609" w:rsidRDefault="00FC0609" w:rsidP="00FC0609">
      <w:pPr>
        <w:ind w:firstLine="0"/>
      </w:pPr>
    </w:p>
    <w:p w:rsidR="00FC0609" w:rsidRDefault="00FC0609" w:rsidP="00FC0609">
      <w:pPr>
        <w:ind w:firstLine="0"/>
      </w:pPr>
    </w:p>
    <w:p w:rsidR="00FC0609" w:rsidRDefault="00FC0609" w:rsidP="00FC0609">
      <w:pPr>
        <w:ind w:firstLine="0"/>
      </w:pPr>
    </w:p>
    <w:p w:rsidR="00FC0609" w:rsidRDefault="00FC0609" w:rsidP="00FC0609">
      <w:pPr>
        <w:ind w:firstLine="0"/>
      </w:pPr>
    </w:p>
    <w:p w:rsidR="00D01A1C" w:rsidRDefault="00D01A1C" w:rsidP="00654683">
      <w:pPr>
        <w:ind w:firstLine="0"/>
        <w:sectPr w:rsidR="00D01A1C" w:rsidSect="00BB4FDA">
          <w:pgSz w:w="15840" w:h="12240" w:orient="landscape"/>
          <w:pgMar w:top="1800" w:right="1440" w:bottom="1800" w:left="1440" w:header="706" w:footer="706" w:gutter="0"/>
          <w:cols w:space="708"/>
          <w:docGrid w:linePitch="360"/>
        </w:sectPr>
      </w:pPr>
      <w:bookmarkStart w:id="319" w:name="_Ref331080602"/>
      <w:bookmarkStart w:id="320" w:name="_Ref331080578"/>
      <w:bookmarkStart w:id="321" w:name="_Toc342769985"/>
    </w:p>
    <w:p w:rsidR="002E204D" w:rsidRDefault="00FB320A" w:rsidP="00FB320A">
      <w:pPr>
        <w:pStyle w:val="Caption"/>
      </w:pPr>
      <w:bookmarkStart w:id="322" w:name="_Ref353443109"/>
      <w:bookmarkStart w:id="323" w:name="_Toc354993912"/>
      <w:bookmarkStart w:id="324" w:name="_Toc370203109"/>
      <w:bookmarkStart w:id="325" w:name="_Toc370203232"/>
      <w:bookmarkStart w:id="326" w:name="_Toc450637499"/>
      <w:proofErr w:type="gramStart"/>
      <w:r>
        <w:lastRenderedPageBreak/>
        <w:t xml:space="preserve">Appendix </w:t>
      </w:r>
      <w:r>
        <w:fldChar w:fldCharType="begin"/>
      </w:r>
      <w:r>
        <w:instrText xml:space="preserve"> SEQ Appendix \* ALPHABETIC </w:instrText>
      </w:r>
      <w:r>
        <w:fldChar w:fldCharType="separate"/>
      </w:r>
      <w:r w:rsidR="00E23AA3">
        <w:rPr>
          <w:noProof/>
        </w:rPr>
        <w:t>B</w:t>
      </w:r>
      <w:r>
        <w:fldChar w:fldCharType="end"/>
      </w:r>
      <w:bookmarkEnd w:id="322"/>
      <w:r>
        <w:t>.</w:t>
      </w:r>
      <w:proofErr w:type="gramEnd"/>
      <w:r>
        <w:t xml:space="preserve">  </w:t>
      </w:r>
      <w:proofErr w:type="gramStart"/>
      <w:r>
        <w:t>Diagram of the F/V Ocean Pearl deck and survey activities.</w:t>
      </w:r>
      <w:bookmarkEnd w:id="323"/>
      <w:bookmarkEnd w:id="324"/>
      <w:bookmarkEnd w:id="325"/>
      <w:bookmarkEnd w:id="326"/>
      <w:proofErr w:type="gramEnd"/>
      <w:r>
        <w:t xml:space="preserve"> </w:t>
      </w:r>
    </w:p>
    <w:p w:rsidR="002E204D" w:rsidRPr="002E204D" w:rsidRDefault="002E204D" w:rsidP="00EA2F49"/>
    <w:p w:rsidR="002E204D" w:rsidRDefault="002E204D" w:rsidP="00EA2F49">
      <w:pPr>
        <w:rPr>
          <w:lang w:val="en-GB"/>
        </w:rPr>
      </w:pPr>
    </w:p>
    <w:p w:rsidR="002E204D" w:rsidRDefault="002E204D" w:rsidP="00EA2F49"/>
    <w:p w:rsidR="002E204D" w:rsidRDefault="00B255F6" w:rsidP="00EA2F49">
      <w:r>
        <w:rPr>
          <w:noProof/>
        </w:rPr>
        <w:drawing>
          <wp:anchor distT="0" distB="0" distL="114300" distR="114300" simplePos="0" relativeHeight="251974656" behindDoc="1" locked="0" layoutInCell="1" allowOverlap="1" wp14:anchorId="6EEC6CF8" wp14:editId="7F1D4819">
            <wp:simplePos x="0" y="0"/>
            <wp:positionH relativeFrom="column">
              <wp:posOffset>111125</wp:posOffset>
            </wp:positionH>
            <wp:positionV relativeFrom="paragraph">
              <wp:posOffset>-3175</wp:posOffset>
            </wp:positionV>
            <wp:extent cx="5486400" cy="6162675"/>
            <wp:effectExtent l="0" t="0" r="0" b="9525"/>
            <wp:wrapNone/>
            <wp:docPr id="64" name="Picture 64" descr="\\svbcpbsfp01\sablefish\Lacko\Paper_2012\BoatDiagram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vbcpbsfp01\sablefish\Lacko\Paper_2012\BoatDiagram201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6162675"/>
                    </a:xfrm>
                    <a:prstGeom prst="rect">
                      <a:avLst/>
                    </a:prstGeom>
                    <a:noFill/>
                    <a:ln>
                      <a:noFill/>
                    </a:ln>
                  </pic:spPr>
                </pic:pic>
              </a:graphicData>
            </a:graphic>
            <wp14:sizeRelH relativeFrom="page">
              <wp14:pctWidth>0</wp14:pctWidth>
            </wp14:sizeRelH>
            <wp14:sizeRelV relativeFrom="page">
              <wp14:pctHeight>0</wp14:pctHeight>
            </wp14:sizeRelV>
          </wp:anchor>
        </w:drawing>
      </w:r>
      <w:r w:rsidR="002E204D" w:rsidRPr="00984FB9">
        <w:rPr>
          <w:noProof/>
        </w:rPr>
        <mc:AlternateContent>
          <mc:Choice Requires="wps">
            <w:drawing>
              <wp:anchor distT="91440" distB="91440" distL="114300" distR="114300" simplePos="0" relativeHeight="251751424" behindDoc="0" locked="0" layoutInCell="0" allowOverlap="1" wp14:anchorId="2163D767" wp14:editId="0E4B48B0">
                <wp:simplePos x="0" y="0"/>
                <wp:positionH relativeFrom="margin">
                  <wp:posOffset>2609850</wp:posOffset>
                </wp:positionH>
                <wp:positionV relativeFrom="margin">
                  <wp:posOffset>752475</wp:posOffset>
                </wp:positionV>
                <wp:extent cx="1809750" cy="838200"/>
                <wp:effectExtent l="0" t="0" r="0" b="0"/>
                <wp:wrapSquare wrapText="bothSides"/>
                <wp:docPr id="698" name="Rectangle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809750" cy="838200"/>
                        </a:xfrm>
                        <a:prstGeom prst="rect">
                          <a:avLst/>
                        </a:prstGeom>
                        <a:noFill/>
                        <a:ln w="0">
                          <a:noFill/>
                          <a:headEnd/>
                          <a:tailEnd/>
                        </a:ln>
                      </wps:spPr>
                      <wps:style>
                        <a:lnRef idx="2">
                          <a:schemeClr val="accent5"/>
                        </a:lnRef>
                        <a:fillRef idx="1">
                          <a:schemeClr val="lt1"/>
                        </a:fillRef>
                        <a:effectRef idx="0">
                          <a:schemeClr val="accent5"/>
                        </a:effectRef>
                        <a:fontRef idx="minor">
                          <a:schemeClr val="dk1"/>
                        </a:fontRef>
                      </wps:style>
                      <wps:txbx>
                        <w:txbxContent>
                          <w:p w:rsidR="007F0709" w:rsidRDefault="007F0709" w:rsidP="002E204D">
                            <w:pPr>
                              <w:rPr>
                                <w:color w:val="4F81BD" w:themeColor="accent1"/>
                                <w:sz w:val="20"/>
                              </w:rPr>
                            </w:pPr>
                            <w:r>
                              <w:rPr>
                                <w:color w:val="4F81BD" w:themeColor="accent1"/>
                                <w:sz w:val="20"/>
                              </w:rPr>
                              <w:t>** Not to scale</w:t>
                            </w:r>
                          </w:p>
                        </w:txbxContent>
                      </wps:txbx>
                      <wps:bodyPr rot="0" vert="horz" wrap="square" lIns="274320" tIns="274320" rIns="274320" bIns="274320" anchor="ctr" anchorCtr="0">
                        <a:noAutofit/>
                      </wps:bodyPr>
                    </wps:wsp>
                  </a:graphicData>
                </a:graphic>
                <wp14:sizeRelH relativeFrom="margin">
                  <wp14:pctWidth>0</wp14:pctWidth>
                </wp14:sizeRelH>
                <wp14:sizeRelV relativeFrom="page">
                  <wp14:pctHeight>0</wp14:pctHeight>
                </wp14:sizeRelV>
              </wp:anchor>
            </w:drawing>
          </mc:Choice>
          <mc:Fallback>
            <w:pict>
              <v:rect id="Rectangle 396" o:spid="_x0000_s1140" style="position:absolute;left:0;text-align:left;margin-left:205.5pt;margin-top:59.25pt;width:142.5pt;height:66pt;flip:x;z-index:251751424;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" o:allowincell="f" filled="f" stroked="f" strokeweight="0">
                <v:textbox inset="21.6pt,21.6pt,21.6pt,21.6pt">
                  <w:txbxContent>
                    <w:p w:rsidR="007F0709" w:rsidRDefault="007F0709" w:rsidP="002E204D">
                      <w:pPr>
                        <w:rPr>
                          <w:color w:val="4F81BD" w:themeColor="accent1"/>
                          <w:sz w:val="20"/>
                        </w:rPr>
                      </w:pPr>
                      <w:r>
                        <w:rPr>
                          <w:color w:val="4F81BD" w:themeColor="accent1"/>
                          <w:sz w:val="20"/>
                        </w:rPr>
                        <w:t>** Not to scale</w:t>
                      </w:r>
                    </w:p>
                  </w:txbxContent>
                </v:textbox>
                <w10:wrap type="square" anchorx="margin" anchory="margin"/>
              </v:rect>
            </w:pict>
          </mc:Fallback>
        </mc:AlternateContent>
      </w:r>
    </w:p>
    <w:p w:rsidR="002E204D" w:rsidRP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EA2F49" w:rsidRDefault="00EA2F49" w:rsidP="00EA2F49"/>
    <w:p w:rsidR="00EA2F49" w:rsidRDefault="00EA2F49" w:rsidP="00EA2F49"/>
    <w:p w:rsidR="00EA2F49" w:rsidRDefault="00EA2F49" w:rsidP="00EA2F49"/>
    <w:p w:rsidR="00EA2F49" w:rsidRDefault="00EA2F49" w:rsidP="00EA2F49"/>
    <w:p w:rsidR="00EA2F49" w:rsidRDefault="00EA2F49" w:rsidP="00EA2F49"/>
    <w:p w:rsidR="00EA2F49" w:rsidRDefault="00EA2F49" w:rsidP="00EA2F49"/>
    <w:p w:rsidR="00EA2F49" w:rsidRDefault="00EA2F49" w:rsidP="00EA2F49"/>
    <w:p w:rsidR="00EA2F49" w:rsidRDefault="00EA2F49" w:rsidP="00EA2F49"/>
    <w:p w:rsidR="00EA2F49" w:rsidRDefault="00EA2F49" w:rsidP="00EA2F49"/>
    <w:p w:rsidR="00EA2F49" w:rsidRDefault="00EA2F49" w:rsidP="00EA2F49"/>
    <w:p w:rsidR="00EA2F49" w:rsidRDefault="00EA2F49" w:rsidP="00EA2F49"/>
    <w:p w:rsidR="00EA2F49" w:rsidRDefault="00EA2F49" w:rsidP="00EA2F49"/>
    <w:p w:rsidR="00DB2D79" w:rsidRDefault="00DB2D79" w:rsidP="00EA2F49"/>
    <w:p w:rsidR="002E204D" w:rsidRPr="002E204D" w:rsidRDefault="002E204D" w:rsidP="00EA2F49">
      <w:pPr>
        <w:rPr>
          <w:lang w:val="en-GB"/>
        </w:rPr>
      </w:pPr>
    </w:p>
    <w:p w:rsidR="002F6417" w:rsidRDefault="00DB2D79" w:rsidP="00DB2D79">
      <w:pPr>
        <w:pStyle w:val="Caption"/>
      </w:pPr>
      <w:bookmarkStart w:id="327" w:name="_Ref353789181"/>
      <w:bookmarkStart w:id="328" w:name="_Toc354993913"/>
      <w:bookmarkStart w:id="329" w:name="_Toc370203110"/>
      <w:bookmarkStart w:id="330" w:name="_Toc370203233"/>
      <w:bookmarkStart w:id="331" w:name="_Toc450637500"/>
      <w:proofErr w:type="gramStart"/>
      <w:r>
        <w:lastRenderedPageBreak/>
        <w:t xml:space="preserve">Appendix </w:t>
      </w:r>
      <w:r>
        <w:fldChar w:fldCharType="begin"/>
      </w:r>
      <w:r>
        <w:instrText xml:space="preserve"> SEQ Appendix \* ALPHABETIC </w:instrText>
      </w:r>
      <w:r>
        <w:fldChar w:fldCharType="separate"/>
      </w:r>
      <w:r w:rsidR="00E23AA3">
        <w:rPr>
          <w:noProof/>
        </w:rPr>
        <w:t>C</w:t>
      </w:r>
      <w:r>
        <w:fldChar w:fldCharType="end"/>
      </w:r>
      <w:bookmarkEnd w:id="327"/>
      <w:r>
        <w:t>.</w:t>
      </w:r>
      <w:proofErr w:type="gramEnd"/>
      <w:r>
        <w:t xml:space="preserve">  </w:t>
      </w:r>
      <w:proofErr w:type="gramStart"/>
      <w:r w:rsidR="00395EAC">
        <w:t>E</w:t>
      </w:r>
      <w:r w:rsidR="00395EAC" w:rsidRPr="00395EAC">
        <w:t>xample data forms</w:t>
      </w:r>
      <w:r w:rsidR="00EF391B">
        <w:t xml:space="preserve"> used during the 2012 </w:t>
      </w:r>
      <w:r w:rsidR="006F733D">
        <w:t>Sablefish</w:t>
      </w:r>
      <w:r w:rsidR="00EF391B">
        <w:t xml:space="preserve"> survey.</w:t>
      </w:r>
      <w:bookmarkEnd w:id="328"/>
      <w:bookmarkEnd w:id="329"/>
      <w:bookmarkEnd w:id="330"/>
      <w:bookmarkEnd w:id="331"/>
      <w:proofErr w:type="gramEnd"/>
    </w:p>
    <w:p w:rsidR="00DB2D79" w:rsidRDefault="00DB2D79" w:rsidP="000D614A"/>
    <w:p w:rsidR="00C633F5" w:rsidRDefault="00C633F5" w:rsidP="00C633F5">
      <w:r>
        <w:rPr>
          <w:noProof/>
        </w:rPr>
        <w:drawing>
          <wp:anchor distT="0" distB="0" distL="114300" distR="114300" simplePos="0" relativeHeight="251961344" behindDoc="1" locked="0" layoutInCell="1" allowOverlap="1" wp14:anchorId="7930393D" wp14:editId="4A10C6EE">
            <wp:simplePos x="0" y="0"/>
            <wp:positionH relativeFrom="column">
              <wp:posOffset>-25400</wp:posOffset>
            </wp:positionH>
            <wp:positionV relativeFrom="paragraph">
              <wp:posOffset>86360</wp:posOffset>
            </wp:positionV>
            <wp:extent cx="5467365" cy="6845300"/>
            <wp:effectExtent l="19050" t="19050" r="19050" b="12700"/>
            <wp:wrapNone/>
            <wp:docPr id="3" name="Picture 3" descr="\\svbcpbsfp01\sablefish\Lacko\paper2006-07\2012\form02_set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vbcpbsfp01\sablefish\Lacko\paper2006-07\2012\form02_setlog.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t="3272" b="3794"/>
                    <a:stretch/>
                  </pic:blipFill>
                  <pic:spPr bwMode="auto">
                    <a:xfrm>
                      <a:off x="0" y="0"/>
                      <a:ext cx="5473700" cy="6853231"/>
                    </a:xfrm>
                    <a:prstGeom prst="rect">
                      <a:avLst/>
                    </a:prstGeom>
                    <a:noFill/>
                    <a:ln w="9525" cap="flat" cmpd="sng" algn="ctr">
                      <a:solidFill>
                        <a:sysClr val="windowText" lastClr="000000">
                          <a:lumMod val="95000"/>
                          <a:lumOff val="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633F5" w:rsidRDefault="00C633F5" w:rsidP="00C633F5"/>
    <w:p w:rsidR="00C633F5" w:rsidRDefault="00C633F5" w:rsidP="00C633F5"/>
    <w:p w:rsidR="00C633F5" w:rsidRDefault="00C633F5" w:rsidP="00C633F5"/>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515C23" w:rsidRDefault="00515C23" w:rsidP="00515C23">
      <w:pPr>
        <w:pStyle w:val="Caption"/>
      </w:pPr>
      <w:bookmarkStart w:id="332" w:name="_Ref353455250"/>
      <w:bookmarkStart w:id="333" w:name="_Toc354993914"/>
      <w:bookmarkStart w:id="334" w:name="_Toc370203111"/>
      <w:bookmarkStart w:id="335" w:name="_Toc370203234"/>
      <w:r>
        <w:t xml:space="preserve">Figure C. </w:t>
      </w:r>
      <w:r>
        <w:fldChar w:fldCharType="begin"/>
      </w:r>
      <w:r>
        <w:instrText xml:space="preserve"> SEQ Figure_C. \* ARABIC </w:instrText>
      </w:r>
      <w:r>
        <w:fldChar w:fldCharType="separate"/>
      </w:r>
      <w:r w:rsidR="00E23AA3">
        <w:rPr>
          <w:noProof/>
        </w:rPr>
        <w:t>1</w:t>
      </w:r>
      <w:r>
        <w:fldChar w:fldCharType="end"/>
      </w:r>
      <w:bookmarkEnd w:id="332"/>
      <w:r>
        <w:t>.  Example of a completed set log data form of the type used during the 2012 survey.  This from was completed by science staff from the deck as the gear was set.</w:t>
      </w:r>
      <w:bookmarkEnd w:id="333"/>
      <w:bookmarkEnd w:id="334"/>
      <w:bookmarkEnd w:id="335"/>
    </w:p>
    <w:p w:rsidR="00C633F5" w:rsidRPr="00515C23" w:rsidRDefault="00C633F5" w:rsidP="00C633F5">
      <w:pPr>
        <w:ind w:firstLine="0"/>
        <w:rPr>
          <w:lang w:val="en-GB"/>
        </w:rPr>
      </w:pPr>
    </w:p>
    <w:p w:rsidR="00832DF3" w:rsidRDefault="00832DF3" w:rsidP="00832DF3">
      <w:pPr>
        <w:ind w:firstLine="0"/>
      </w:pPr>
      <w:r>
        <w:rPr>
          <w:noProof/>
        </w:rPr>
        <w:lastRenderedPageBreak/>
        <w:drawing>
          <wp:anchor distT="0" distB="0" distL="114300" distR="114300" simplePos="0" relativeHeight="251963392" behindDoc="1" locked="0" layoutInCell="1" allowOverlap="1" wp14:anchorId="00AC765A" wp14:editId="7344FEA8">
            <wp:simplePos x="0" y="0"/>
            <wp:positionH relativeFrom="column">
              <wp:posOffset>0</wp:posOffset>
            </wp:positionH>
            <wp:positionV relativeFrom="paragraph">
              <wp:posOffset>7620</wp:posOffset>
            </wp:positionV>
            <wp:extent cx="5486400" cy="7665720"/>
            <wp:effectExtent l="19050" t="19050" r="19050" b="11430"/>
            <wp:wrapNone/>
            <wp:docPr id="5" name="Picture 5" descr="\\svbcpbsfp01\sablefish\Lacko\paper2006-07\2012\form01_bridg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vbcpbsfp01\sablefish\Lacko\paper2006-07\2012\form01_bridgelog.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t="3269"/>
                    <a:stretch/>
                  </pic:blipFill>
                  <pic:spPr bwMode="auto">
                    <a:xfrm>
                      <a:off x="0" y="0"/>
                      <a:ext cx="5486400" cy="7665720"/>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515C23" w:rsidRDefault="00515C23" w:rsidP="00515C23">
      <w:pPr>
        <w:pStyle w:val="Caption"/>
      </w:pPr>
      <w:bookmarkStart w:id="336" w:name="_Ref353455269"/>
      <w:bookmarkStart w:id="337" w:name="_Toc354993915"/>
      <w:bookmarkStart w:id="338" w:name="_Toc370203112"/>
      <w:bookmarkStart w:id="339" w:name="_Toc370203235"/>
      <w:bookmarkStart w:id="340" w:name="_Ref353455398"/>
      <w:bookmarkStart w:id="341" w:name="_Toc354993916"/>
      <w:r>
        <w:t xml:space="preserve">Figure C. </w:t>
      </w:r>
      <w:r>
        <w:fldChar w:fldCharType="begin"/>
      </w:r>
      <w:r>
        <w:instrText xml:space="preserve"> SEQ Figure_C. \* ARABIC </w:instrText>
      </w:r>
      <w:r>
        <w:fldChar w:fldCharType="separate"/>
      </w:r>
      <w:r w:rsidR="00E23AA3">
        <w:rPr>
          <w:noProof/>
        </w:rPr>
        <w:t>2</w:t>
      </w:r>
      <w:r>
        <w:fldChar w:fldCharType="end"/>
      </w:r>
      <w:bookmarkEnd w:id="336"/>
      <w:r>
        <w:t>.  Example of a completed bridge log data form used during the 2012 survey.  This form was completed from the bridge of the Ocean Pearl for each set.</w:t>
      </w:r>
      <w:bookmarkEnd w:id="337"/>
      <w:bookmarkEnd w:id="338"/>
      <w:bookmarkEnd w:id="339"/>
    </w:p>
    <w:p w:rsidR="00E527A8" w:rsidRDefault="0019015C" w:rsidP="00711E06">
      <w:r>
        <w:rPr>
          <w:noProof/>
        </w:rPr>
        <w:lastRenderedPageBreak/>
        <w:drawing>
          <wp:anchor distT="0" distB="0" distL="114300" distR="114300" simplePos="0" relativeHeight="251675648" behindDoc="1" locked="0" layoutInCell="1" allowOverlap="1" wp14:anchorId="38EA7A6E" wp14:editId="16679585">
            <wp:simplePos x="0" y="0"/>
            <wp:positionH relativeFrom="column">
              <wp:posOffset>3810</wp:posOffset>
            </wp:positionH>
            <wp:positionV relativeFrom="paragraph">
              <wp:posOffset>-190500</wp:posOffset>
            </wp:positionV>
            <wp:extent cx="4920615" cy="7981950"/>
            <wp:effectExtent l="19050" t="19050" r="13335" b="19050"/>
            <wp:wrapNone/>
            <wp:docPr id="7" name="Picture 7" descr="\\svbcpbsfp01\sablefish\Lacko\paper2006-07\2012\form03_catch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vbcpbsfp01\sablefish\Lacko\paper2006-07\2012\form03_catchlog.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20615" cy="7981950"/>
                    </a:xfrm>
                    <a:prstGeom prst="rect">
                      <a:avLst/>
                    </a:prstGeom>
                    <a:noFill/>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bookmarkEnd w:id="340"/>
      <w:bookmarkEnd w:id="341"/>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515C23" w:rsidRDefault="00515C23" w:rsidP="00DB2D79">
      <w:pPr>
        <w:pStyle w:val="Caption"/>
      </w:pPr>
      <w:bookmarkStart w:id="342" w:name="_Ref356281417"/>
      <w:bookmarkStart w:id="343" w:name="_Toc370203113"/>
      <w:bookmarkStart w:id="344" w:name="_Toc370203236"/>
      <w:bookmarkStart w:id="345" w:name="_Ref353455604"/>
      <w:bookmarkStart w:id="346" w:name="_Toc354993917"/>
      <w:r>
        <w:t xml:space="preserve">Figure C. </w:t>
      </w:r>
      <w:r>
        <w:fldChar w:fldCharType="begin"/>
      </w:r>
      <w:r>
        <w:instrText xml:space="preserve"> SEQ Figure_C. \* ARABIC </w:instrText>
      </w:r>
      <w:r>
        <w:fldChar w:fldCharType="separate"/>
      </w:r>
      <w:r w:rsidR="00E23AA3">
        <w:rPr>
          <w:noProof/>
        </w:rPr>
        <w:t>3</w:t>
      </w:r>
      <w:r>
        <w:fldChar w:fldCharType="end"/>
      </w:r>
      <w:bookmarkEnd w:id="342"/>
      <w:r>
        <w:t>.  Example of a completed catch log data form of the type used during the 2012 survey.</w:t>
      </w:r>
      <w:bookmarkEnd w:id="343"/>
      <w:bookmarkEnd w:id="344"/>
    </w:p>
    <w:p w:rsidR="00711E06" w:rsidRDefault="00711E06" w:rsidP="00711E06">
      <w:r>
        <w:rPr>
          <w:noProof/>
        </w:rPr>
        <w:lastRenderedPageBreak/>
        <w:drawing>
          <wp:anchor distT="0" distB="0" distL="114300" distR="114300" simplePos="0" relativeHeight="251676672" behindDoc="1" locked="0" layoutInCell="1" allowOverlap="1" wp14:anchorId="1EDFD4B4" wp14:editId="0BEFB883">
            <wp:simplePos x="0" y="0"/>
            <wp:positionH relativeFrom="column">
              <wp:posOffset>22860</wp:posOffset>
            </wp:positionH>
            <wp:positionV relativeFrom="paragraph">
              <wp:posOffset>-281940</wp:posOffset>
            </wp:positionV>
            <wp:extent cx="4920615" cy="7981950"/>
            <wp:effectExtent l="19050" t="19050" r="13335" b="19050"/>
            <wp:wrapNone/>
            <wp:docPr id="9" name="Picture 9" descr="\\svbcpbsfp01\sablefish\Lacko\paper2006-07\2012\form04_catchlogtab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vbcpbsfp01\sablefish\Lacko\paper2006-07\2012\form04_catchlogtabular.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20615" cy="7981950"/>
                    </a:xfrm>
                    <a:prstGeom prst="rect">
                      <a:avLst/>
                    </a:prstGeom>
                    <a:noFill/>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p>
    <w:bookmarkEnd w:id="345"/>
    <w:bookmarkEnd w:id="346"/>
    <w:p w:rsidR="00E527A8" w:rsidRDefault="00BD5D4C" w:rsidP="00711E06">
      <w:r>
        <w:t xml:space="preserve"> </w:t>
      </w: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515C23" w:rsidP="00515C23">
      <w:pPr>
        <w:ind w:firstLine="0"/>
        <w:rPr>
          <w:lang w:val="en-GB"/>
        </w:rPr>
      </w:pPr>
      <w:bookmarkStart w:id="347" w:name="_Ref356281654"/>
      <w:r>
        <w:t xml:space="preserve">Figure C. </w:t>
      </w:r>
      <w:fldSimple w:instr=" SEQ Figure_C. \* ARABIC ">
        <w:r w:rsidR="00E23AA3">
          <w:rPr>
            <w:noProof/>
          </w:rPr>
          <w:t>4</w:t>
        </w:r>
      </w:fldSimple>
      <w:bookmarkEnd w:id="347"/>
      <w:r>
        <w:t>.  Example of a tabular catch log data entry form transposed from the catch log in Figure C.3.</w:t>
      </w:r>
    </w:p>
    <w:p w:rsidR="008F0334" w:rsidRPr="008F0334" w:rsidRDefault="008F0334" w:rsidP="008F0334">
      <w:pPr>
        <w:rPr>
          <w:lang w:val="en-GB"/>
        </w:rPr>
        <w:sectPr w:rsidR="008F0334" w:rsidRPr="008F0334" w:rsidSect="00D01A1C">
          <w:pgSz w:w="12240" w:h="15840"/>
          <w:pgMar w:top="1440" w:right="1800" w:bottom="1440" w:left="1800" w:header="706" w:footer="706" w:gutter="0"/>
          <w:cols w:space="708"/>
          <w:docGrid w:linePitch="360"/>
        </w:sectPr>
      </w:pPr>
    </w:p>
    <w:p w:rsidR="00711E06" w:rsidRDefault="00711E06" w:rsidP="00711E06">
      <w:bookmarkStart w:id="348" w:name="_Ref353442786"/>
      <w:bookmarkStart w:id="349" w:name="_Toc354993918"/>
      <w:r>
        <w:rPr>
          <w:noProof/>
        </w:rPr>
        <w:lastRenderedPageBreak/>
        <w:drawing>
          <wp:anchor distT="0" distB="0" distL="114300" distR="114300" simplePos="0" relativeHeight="251677696" behindDoc="1" locked="0" layoutInCell="1" allowOverlap="1" wp14:anchorId="06863922" wp14:editId="664A8206">
            <wp:simplePos x="0" y="0"/>
            <wp:positionH relativeFrom="column">
              <wp:posOffset>13335</wp:posOffset>
            </wp:positionH>
            <wp:positionV relativeFrom="paragraph">
              <wp:posOffset>18415</wp:posOffset>
            </wp:positionV>
            <wp:extent cx="8090535" cy="4899025"/>
            <wp:effectExtent l="19050" t="19050" r="24765" b="15875"/>
            <wp:wrapNone/>
            <wp:docPr id="10" name="Picture 10" descr="C:\Data\paper2006-07\2012\form05_bio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ata\paper2006-07\2012\form05_biosample.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l="1822"/>
                    <a:stretch/>
                  </pic:blipFill>
                  <pic:spPr bwMode="auto">
                    <a:xfrm>
                      <a:off x="0" y="0"/>
                      <a:ext cx="8090535" cy="4899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bookmarkEnd w:id="348"/>
    <w:bookmarkEnd w:id="349"/>
    <w:p w:rsidR="00D01A1C" w:rsidRDefault="00D01A1C" w:rsidP="00711E06"/>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515C23" w:rsidP="00515C23">
      <w:pPr>
        <w:ind w:firstLine="0"/>
        <w:rPr>
          <w:lang w:val="en-GB"/>
        </w:rPr>
      </w:pPr>
      <w:bookmarkStart w:id="350" w:name="_Ref356281586"/>
      <w:r>
        <w:t xml:space="preserve">Figure C. </w:t>
      </w:r>
      <w:fldSimple w:instr=" SEQ Figure_C. \* ARABIC ">
        <w:r w:rsidR="00E23AA3">
          <w:rPr>
            <w:noProof/>
          </w:rPr>
          <w:t>5</w:t>
        </w:r>
      </w:fldSimple>
      <w:bookmarkEnd w:id="350"/>
      <w:r>
        <w:t xml:space="preserve">.  </w:t>
      </w:r>
      <w:proofErr w:type="gramStart"/>
      <w:r>
        <w:t>Example of a completed Sablefish biological sampling form of the type used during the 2012 survey for LSWMO samples.</w:t>
      </w:r>
      <w:proofErr w:type="gramEnd"/>
    </w:p>
    <w:p w:rsidR="00B95665" w:rsidRDefault="00B95665" w:rsidP="00B95665">
      <w:pPr>
        <w:rPr>
          <w:lang w:val="en-GB"/>
        </w:rPr>
        <w:sectPr w:rsidR="00B95665" w:rsidSect="00BB4FDA">
          <w:pgSz w:w="15840" w:h="12240" w:orient="landscape"/>
          <w:pgMar w:top="1800" w:right="1440" w:bottom="1800" w:left="1440" w:header="706" w:footer="706" w:gutter="0"/>
          <w:cols w:space="708"/>
          <w:docGrid w:linePitch="360"/>
        </w:sectPr>
      </w:pPr>
    </w:p>
    <w:p w:rsidR="00B95665" w:rsidRPr="00B95665" w:rsidRDefault="00644ABA" w:rsidP="00B95665">
      <w:pPr>
        <w:ind w:firstLine="0"/>
        <w:rPr>
          <w:lang w:val="en-GB"/>
        </w:rPr>
      </w:pPr>
      <w:r>
        <w:rPr>
          <w:noProof/>
        </w:rPr>
        <w:lastRenderedPageBreak/>
        <w:drawing>
          <wp:anchor distT="0" distB="0" distL="114300" distR="114300" simplePos="0" relativeHeight="251678720" behindDoc="1" locked="0" layoutInCell="1" allowOverlap="1" wp14:anchorId="536B149E" wp14:editId="4E02D594">
            <wp:simplePos x="0" y="0"/>
            <wp:positionH relativeFrom="column">
              <wp:posOffset>123825</wp:posOffset>
            </wp:positionH>
            <wp:positionV relativeFrom="paragraph">
              <wp:posOffset>-293370</wp:posOffset>
            </wp:positionV>
            <wp:extent cx="5020029" cy="7886700"/>
            <wp:effectExtent l="19050" t="19050" r="28575" b="19050"/>
            <wp:wrapNone/>
            <wp:docPr id="11" name="Picture 11" descr="C:\Data\paper2006-07\2012\form06_L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ata\paper2006-07\2012\form06_LSS.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t="1737"/>
                    <a:stretch/>
                  </pic:blipFill>
                  <pic:spPr bwMode="auto">
                    <a:xfrm>
                      <a:off x="0" y="0"/>
                      <a:ext cx="5020029" cy="78867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515C23" w:rsidRDefault="00515C23" w:rsidP="00515C23">
      <w:pPr>
        <w:pStyle w:val="Caption"/>
      </w:pPr>
      <w:bookmarkStart w:id="351" w:name="_Ref353442847"/>
      <w:bookmarkStart w:id="352" w:name="_Ref356281605"/>
      <w:bookmarkStart w:id="353" w:name="_Toc354993919"/>
      <w:bookmarkStart w:id="354" w:name="_Toc370203114"/>
      <w:bookmarkStart w:id="355" w:name="_Toc370203237"/>
      <w:r>
        <w:t xml:space="preserve">Figure C. </w:t>
      </w:r>
      <w:r>
        <w:fldChar w:fldCharType="begin"/>
      </w:r>
      <w:r>
        <w:instrText xml:space="preserve"> SEQ Figure_C. \* ARABIC </w:instrText>
      </w:r>
      <w:r>
        <w:fldChar w:fldCharType="separate"/>
      </w:r>
      <w:r w:rsidR="00E23AA3">
        <w:rPr>
          <w:noProof/>
        </w:rPr>
        <w:t>6</w:t>
      </w:r>
      <w:r>
        <w:fldChar w:fldCharType="end"/>
      </w:r>
      <w:bookmarkEnd w:id="351"/>
      <w:bookmarkEnd w:id="352"/>
      <w:r>
        <w:t xml:space="preserve">.  </w:t>
      </w:r>
      <w:proofErr w:type="gramStart"/>
      <w:r>
        <w:t xml:space="preserve">Example of a completed LSS biological sampling form of the type used during the 2012 survey for samples of species other than Sablefish or </w:t>
      </w:r>
      <w:r w:rsidR="000F628D">
        <w:t>R</w:t>
      </w:r>
      <w:r>
        <w:t xml:space="preserve">ougheye </w:t>
      </w:r>
      <w:r w:rsidR="000F628D">
        <w:t>R</w:t>
      </w:r>
      <w:r>
        <w:t>ockfish.</w:t>
      </w:r>
      <w:bookmarkEnd w:id="353"/>
      <w:bookmarkEnd w:id="354"/>
      <w:bookmarkEnd w:id="355"/>
      <w:proofErr w:type="gramEnd"/>
    </w:p>
    <w:p w:rsidR="000B4EE3" w:rsidRDefault="000B4EE3" w:rsidP="000B4EE3">
      <w:pPr>
        <w:pStyle w:val="Caption"/>
        <w:sectPr w:rsidR="000B4EE3" w:rsidSect="00B95665">
          <w:pgSz w:w="12240" w:h="15840"/>
          <w:pgMar w:top="1440" w:right="1797" w:bottom="1440" w:left="1797" w:header="709" w:footer="709" w:gutter="0"/>
          <w:cols w:space="708"/>
          <w:docGrid w:linePitch="360"/>
        </w:sectPr>
      </w:pPr>
    </w:p>
    <w:p w:rsidR="00B95665" w:rsidRDefault="005B0682" w:rsidP="00921736">
      <w:pPr>
        <w:rPr>
          <w:lang w:val="en-GB"/>
        </w:rPr>
      </w:pPr>
      <w:r>
        <w:rPr>
          <w:noProof/>
        </w:rPr>
        <w:lastRenderedPageBreak/>
        <w:drawing>
          <wp:anchor distT="0" distB="0" distL="114300" distR="114300" simplePos="0" relativeHeight="251679744" behindDoc="1" locked="0" layoutInCell="1" allowOverlap="1" wp14:anchorId="5DC862FC" wp14:editId="6B8A3DAD">
            <wp:simplePos x="0" y="0"/>
            <wp:positionH relativeFrom="column">
              <wp:posOffset>3810</wp:posOffset>
            </wp:positionH>
            <wp:positionV relativeFrom="paragraph">
              <wp:posOffset>-110490</wp:posOffset>
            </wp:positionV>
            <wp:extent cx="8229600" cy="5029200"/>
            <wp:effectExtent l="19050" t="19050" r="19050" b="19050"/>
            <wp:wrapNone/>
            <wp:docPr id="15" name="Picture 15" descr="C:\Data\paper2006-07\2012\form07_biosampleRoughe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ata\paper2006-07\2012\form07_biosampleRoughey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229600" cy="50292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Pr="00B95665" w:rsidRDefault="00B95665" w:rsidP="00B9566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F9339A" w:rsidRDefault="00F9339A" w:rsidP="002C7945">
      <w:pPr>
        <w:rPr>
          <w:lang w:val="en-GB"/>
        </w:rPr>
      </w:pPr>
    </w:p>
    <w:p w:rsidR="00F9339A" w:rsidRDefault="00F9339A" w:rsidP="002C7945">
      <w:pPr>
        <w:rPr>
          <w:lang w:val="en-GB"/>
        </w:rPr>
      </w:pPr>
    </w:p>
    <w:p w:rsidR="00F9339A" w:rsidRDefault="00F9339A" w:rsidP="002C7945">
      <w:pPr>
        <w:rPr>
          <w:lang w:val="en-GB"/>
        </w:rPr>
      </w:pPr>
    </w:p>
    <w:p w:rsidR="00F9339A" w:rsidRDefault="00F9339A" w:rsidP="002C7945">
      <w:pPr>
        <w:rPr>
          <w:lang w:val="en-GB"/>
        </w:rPr>
      </w:pPr>
    </w:p>
    <w:p w:rsidR="00F9339A" w:rsidRDefault="00F9339A" w:rsidP="002C7945">
      <w:pPr>
        <w:rPr>
          <w:lang w:val="en-GB"/>
        </w:rPr>
      </w:pPr>
    </w:p>
    <w:p w:rsidR="00515C23" w:rsidRDefault="00515C23" w:rsidP="00711E06">
      <w:bookmarkStart w:id="356" w:name="_Ref353442961"/>
      <w:bookmarkStart w:id="357" w:name="_Toc354993920"/>
    </w:p>
    <w:p w:rsidR="002C7945" w:rsidRDefault="00515C23" w:rsidP="00515C23">
      <w:pPr>
        <w:pStyle w:val="Caption"/>
      </w:pPr>
      <w:bookmarkStart w:id="358" w:name="_Toc370203115"/>
      <w:bookmarkStart w:id="359" w:name="_Toc370203238"/>
      <w:r>
        <w:t xml:space="preserve">Figure C. </w:t>
      </w:r>
      <w:r>
        <w:fldChar w:fldCharType="begin"/>
      </w:r>
      <w:r>
        <w:instrText xml:space="preserve"> SEQ Figure_C. \* ARABIC </w:instrText>
      </w:r>
      <w:r>
        <w:fldChar w:fldCharType="separate"/>
      </w:r>
      <w:r w:rsidR="00E23AA3">
        <w:rPr>
          <w:noProof/>
        </w:rPr>
        <w:t>7</w:t>
      </w:r>
      <w:r>
        <w:fldChar w:fldCharType="end"/>
      </w:r>
      <w:bookmarkEnd w:id="356"/>
      <w:r w:rsidR="000F628D">
        <w:t>.  Example of a completed R</w:t>
      </w:r>
      <w:r>
        <w:t xml:space="preserve">ougheye </w:t>
      </w:r>
      <w:r w:rsidR="000F628D">
        <w:t>R</w:t>
      </w:r>
      <w:r>
        <w:t xml:space="preserve">ockfish biological sampling form of the type used during the 2012 survey for </w:t>
      </w:r>
      <w:proofErr w:type="gramStart"/>
      <w:r>
        <w:t>LSWMO(</w:t>
      </w:r>
      <w:proofErr w:type="gramEnd"/>
      <w:r>
        <w:t>DNA) samples.</w:t>
      </w:r>
      <w:bookmarkEnd w:id="357"/>
      <w:bookmarkEnd w:id="358"/>
      <w:bookmarkEnd w:id="359"/>
    </w:p>
    <w:p w:rsidR="000B4EE3" w:rsidRDefault="000B4EE3" w:rsidP="002C7945">
      <w:pPr>
        <w:rPr>
          <w:lang w:val="en-GB"/>
        </w:rPr>
        <w:sectPr w:rsidR="000B4EE3" w:rsidSect="000B4EE3">
          <w:pgSz w:w="15840" w:h="12240" w:orient="landscape"/>
          <w:pgMar w:top="1797" w:right="1440" w:bottom="1797" w:left="1440" w:header="709" w:footer="709" w:gutter="0"/>
          <w:cols w:space="708"/>
          <w:docGrid w:linePitch="360"/>
        </w:sectPr>
      </w:pPr>
    </w:p>
    <w:p w:rsidR="0090727C" w:rsidRDefault="00515C23" w:rsidP="0090727C">
      <w:pPr>
        <w:rPr>
          <w:lang w:val="en-GB"/>
        </w:rPr>
      </w:pPr>
      <w:bookmarkStart w:id="360" w:name="_Ref353443207"/>
      <w:r w:rsidRPr="00E44DAB">
        <w:rPr>
          <w:noProof/>
        </w:rPr>
        <w:lastRenderedPageBreak/>
        <w:drawing>
          <wp:anchor distT="0" distB="0" distL="114300" distR="114300" simplePos="0" relativeHeight="251990016" behindDoc="1" locked="0" layoutInCell="1" allowOverlap="1" wp14:anchorId="0A89CE87" wp14:editId="63C4BC6D">
            <wp:simplePos x="0" y="0"/>
            <wp:positionH relativeFrom="column">
              <wp:posOffset>3886200</wp:posOffset>
            </wp:positionH>
            <wp:positionV relativeFrom="paragraph">
              <wp:posOffset>76200</wp:posOffset>
            </wp:positionV>
            <wp:extent cx="4359275" cy="4517390"/>
            <wp:effectExtent l="0" t="0" r="3175"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59275" cy="4517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4DAB">
        <w:rPr>
          <w:noProof/>
        </w:rPr>
        <w:drawing>
          <wp:anchor distT="0" distB="0" distL="114300" distR="114300" simplePos="0" relativeHeight="251988992" behindDoc="1" locked="0" layoutInCell="1" allowOverlap="1" wp14:anchorId="0D7D81F5" wp14:editId="22EF5E1C">
            <wp:simplePos x="0" y="0"/>
            <wp:positionH relativeFrom="column">
              <wp:posOffset>-171450</wp:posOffset>
            </wp:positionH>
            <wp:positionV relativeFrom="paragraph">
              <wp:posOffset>-323850</wp:posOffset>
            </wp:positionV>
            <wp:extent cx="4102100" cy="5486400"/>
            <wp:effectExtent l="0" t="0" r="0" b="0"/>
            <wp:wrapNone/>
            <wp:docPr id="71" name="Picture 71" descr="\\svbcpbsfp01\sablefish\Lacko\Paper2008-2012\RF_Maturity_P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vbcpbsfp01\sablefish\Lacko\Paper2008-2012\RF_Maturity_Pics.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02100" cy="548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515C23" w:rsidRDefault="00515C23" w:rsidP="00515C23">
      <w:pPr>
        <w:pStyle w:val="Caption"/>
      </w:pPr>
      <w:bookmarkStart w:id="361" w:name="_Ref353443014"/>
      <w:bookmarkStart w:id="362" w:name="_Toc354993921"/>
      <w:bookmarkStart w:id="363" w:name="_Toc370203116"/>
      <w:bookmarkStart w:id="364" w:name="_Toc370203239"/>
      <w:r>
        <w:t xml:space="preserve">Figure C. </w:t>
      </w:r>
      <w:r>
        <w:fldChar w:fldCharType="begin"/>
      </w:r>
      <w:r>
        <w:instrText xml:space="preserve"> SEQ Figure_C. \* ARABIC </w:instrText>
      </w:r>
      <w:r>
        <w:fldChar w:fldCharType="separate"/>
      </w:r>
      <w:r w:rsidR="00E23AA3">
        <w:rPr>
          <w:noProof/>
        </w:rPr>
        <w:t>8</w:t>
      </w:r>
      <w:r>
        <w:fldChar w:fldCharType="end"/>
      </w:r>
      <w:bookmarkEnd w:id="361"/>
      <w:r>
        <w:t xml:space="preserve">.  </w:t>
      </w:r>
      <w:proofErr w:type="gramStart"/>
      <w:r>
        <w:rPr>
          <w:lang w:val="en-CA"/>
        </w:rPr>
        <w:t>Rockfish maturity codes and corresponding images.</w:t>
      </w:r>
      <w:bookmarkEnd w:id="362"/>
      <w:bookmarkEnd w:id="363"/>
      <w:bookmarkEnd w:id="364"/>
      <w:proofErr w:type="gramEnd"/>
    </w:p>
    <w:p w:rsidR="0090727C" w:rsidRDefault="0090727C" w:rsidP="0090727C">
      <w:pPr>
        <w:rPr>
          <w:lang w:val="en-GB"/>
        </w:rPr>
        <w:sectPr w:rsidR="0090727C" w:rsidSect="00BB4FDA">
          <w:pgSz w:w="15840" w:h="12240" w:orient="landscape"/>
          <w:pgMar w:top="1800" w:right="1440" w:bottom="1800" w:left="1440" w:header="706" w:footer="706" w:gutter="0"/>
          <w:cols w:space="708"/>
          <w:docGrid w:linePitch="360"/>
        </w:sectPr>
      </w:pPr>
    </w:p>
    <w:p w:rsidR="0090727C" w:rsidRDefault="0090727C" w:rsidP="0090727C">
      <w:pPr>
        <w:rPr>
          <w:lang w:val="en-GB"/>
        </w:rPr>
      </w:pPr>
      <w:r>
        <w:rPr>
          <w:noProof/>
        </w:rPr>
        <w:lastRenderedPageBreak/>
        <w:drawing>
          <wp:anchor distT="0" distB="0" distL="114300" distR="114300" simplePos="0" relativeHeight="251992064" behindDoc="1" locked="0" layoutInCell="1" allowOverlap="1" wp14:anchorId="53FA244C" wp14:editId="3E4F666E">
            <wp:simplePos x="0" y="0"/>
            <wp:positionH relativeFrom="column">
              <wp:posOffset>52705</wp:posOffset>
            </wp:positionH>
            <wp:positionV relativeFrom="paragraph">
              <wp:posOffset>75565</wp:posOffset>
            </wp:positionV>
            <wp:extent cx="5475605" cy="7091680"/>
            <wp:effectExtent l="19050" t="19050" r="10795" b="13970"/>
            <wp:wrapNone/>
            <wp:docPr id="339" name="Picture 339" descr="\\Pac03420\d$\sablefish surveys\2011survey\GIS\images\rougheye_blackspotted_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c03420\d$\sablefish surveys\2011survey\GIS\images\rougheye_blackspotted_key.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75605" cy="7091680"/>
                    </a:xfrm>
                    <a:prstGeom prst="rect">
                      <a:avLst/>
                    </a:prstGeom>
                    <a:noFill/>
                    <a:ln>
                      <a:solidFill>
                        <a:schemeClr val="tx1">
                          <a:lumMod val="65000"/>
                          <a:lumOff val="35000"/>
                        </a:schemeClr>
                      </a:solidFill>
                    </a:ln>
                  </pic:spPr>
                </pic:pic>
              </a:graphicData>
            </a:graphic>
            <wp14:sizeRelH relativeFrom="page">
              <wp14:pctWidth>0</wp14:pctWidth>
            </wp14:sizeRelH>
            <wp14:sizeRelV relativeFrom="page">
              <wp14:pctHeight>0</wp14:pctHeight>
            </wp14:sizeRelV>
          </wp:anchor>
        </w:drawing>
      </w: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515C23" w:rsidRDefault="00515C23" w:rsidP="00515C23">
      <w:pPr>
        <w:pStyle w:val="Caption"/>
      </w:pPr>
      <w:bookmarkStart w:id="365" w:name="_Ref353443021"/>
      <w:bookmarkStart w:id="366" w:name="_Toc354993922"/>
      <w:bookmarkStart w:id="367" w:name="_Toc370203117"/>
      <w:bookmarkStart w:id="368" w:name="_Toc370203240"/>
      <w:r>
        <w:t xml:space="preserve">Figure C. </w:t>
      </w:r>
      <w:r>
        <w:fldChar w:fldCharType="begin"/>
      </w:r>
      <w:r>
        <w:instrText xml:space="preserve"> SEQ Figure_C. \* ARABIC </w:instrText>
      </w:r>
      <w:r>
        <w:fldChar w:fldCharType="separate"/>
      </w:r>
      <w:r w:rsidR="00E23AA3">
        <w:rPr>
          <w:noProof/>
        </w:rPr>
        <w:t>9</w:t>
      </w:r>
      <w:r>
        <w:fldChar w:fldCharType="end"/>
      </w:r>
      <w:bookmarkEnd w:id="365"/>
      <w:r>
        <w:t xml:space="preserve">.  </w:t>
      </w:r>
      <w:proofErr w:type="gramStart"/>
      <w:r>
        <w:t xml:space="preserve">Example of the </w:t>
      </w:r>
      <w:r w:rsidR="000F628D">
        <w:t>R</w:t>
      </w:r>
      <w:r>
        <w:t>ougheye\</w:t>
      </w:r>
      <w:r w:rsidR="000F628D">
        <w:t>B</w:t>
      </w:r>
      <w:r>
        <w:t>lackspotted complex species identification form.</w:t>
      </w:r>
      <w:bookmarkEnd w:id="366"/>
      <w:bookmarkEnd w:id="367"/>
      <w:bookmarkEnd w:id="368"/>
      <w:proofErr w:type="gramEnd"/>
    </w:p>
    <w:p w:rsidR="0090727C" w:rsidRDefault="0090727C" w:rsidP="0090727C">
      <w:pPr>
        <w:rPr>
          <w:lang w:val="en-GB"/>
        </w:rPr>
      </w:pPr>
    </w:p>
    <w:p w:rsidR="0090727C" w:rsidRDefault="0090727C" w:rsidP="0090727C">
      <w:pPr>
        <w:ind w:left="-720" w:right="-720"/>
        <w:jc w:val="center"/>
        <w:rPr>
          <w:lang w:val="en-GB"/>
        </w:rPr>
      </w:pPr>
    </w:p>
    <w:p w:rsidR="00711E06" w:rsidRDefault="006839D1" w:rsidP="00711E06">
      <w:bookmarkStart w:id="369" w:name="_Ref353803602"/>
      <w:bookmarkStart w:id="370" w:name="_Toc354993923"/>
      <w:r>
        <w:rPr>
          <w:noProof/>
        </w:rPr>
        <w:lastRenderedPageBreak/>
        <w:drawing>
          <wp:anchor distT="0" distB="0" distL="114300" distR="114300" simplePos="0" relativeHeight="251680768" behindDoc="0" locked="0" layoutInCell="1" allowOverlap="1" wp14:anchorId="0719563E" wp14:editId="720E388D">
            <wp:simplePos x="0" y="0"/>
            <wp:positionH relativeFrom="column">
              <wp:posOffset>142240</wp:posOffset>
            </wp:positionH>
            <wp:positionV relativeFrom="paragraph">
              <wp:posOffset>69215</wp:posOffset>
            </wp:positionV>
            <wp:extent cx="4907915" cy="7546340"/>
            <wp:effectExtent l="19050" t="19050" r="26035" b="16510"/>
            <wp:wrapNone/>
            <wp:docPr id="16" name="Picture 16" descr="C:\Data\paper2006-07\2012\form09_tagg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ata\paper2006-07\2012\form09_tagging.png"/>
                    <pic:cNvPicPr>
                      <a:picLocks noChangeAspect="1" noChangeArrowheads="1"/>
                    </pic:cNvPicPr>
                  </pic:nvPicPr>
                  <pic:blipFill rotWithShape="1">
                    <a:blip r:embed="rId116">
                      <a:extLst>
                        <a:ext uri="{28A0092B-C50C-407E-A947-70E740481C1C}">
                          <a14:useLocalDpi xmlns:a14="http://schemas.microsoft.com/office/drawing/2010/main" val="0"/>
                        </a:ext>
                      </a:extLst>
                    </a:blip>
                    <a:srcRect t="2122"/>
                    <a:stretch/>
                  </pic:blipFill>
                  <pic:spPr bwMode="auto">
                    <a:xfrm>
                      <a:off x="0" y="0"/>
                      <a:ext cx="4907915" cy="75463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bookmarkEnd w:id="360"/>
    <w:bookmarkEnd w:id="369"/>
    <w:bookmarkEnd w:id="370"/>
    <w:p w:rsidR="002C7945" w:rsidRDefault="002C7945" w:rsidP="00711E06"/>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D27BFA" w:rsidDel="006839D1" w:rsidRDefault="006839D1" w:rsidP="00201F73">
      <w:pPr>
        <w:ind w:firstLine="0"/>
        <w:rPr>
          <w:del w:id="371" w:author="DFO-MPO" w:date="2016-05-10T09:32:00Z"/>
          <w:lang w:val="en-GB"/>
        </w:rPr>
        <w:sectPr w:rsidR="00D27BFA" w:rsidDel="006839D1" w:rsidSect="00B95665">
          <w:pgSz w:w="12240" w:h="15840"/>
          <w:pgMar w:top="1440" w:right="1797" w:bottom="1440" w:left="1797" w:header="709" w:footer="709" w:gutter="0"/>
          <w:cols w:space="708"/>
          <w:docGrid w:linePitch="360"/>
        </w:sectPr>
      </w:pPr>
      <w:r>
        <w:t xml:space="preserve">Figure C. </w:t>
      </w:r>
      <w:r>
        <w:fldChar w:fldCharType="begin"/>
      </w:r>
      <w:r>
        <w:instrText xml:space="preserve"> SEQ Figure_C. \* ARABIC </w:instrText>
      </w:r>
      <w:r>
        <w:fldChar w:fldCharType="separate"/>
      </w:r>
      <w:r w:rsidR="00E23AA3">
        <w:rPr>
          <w:noProof/>
        </w:rPr>
        <w:t>10</w:t>
      </w:r>
      <w:r>
        <w:rPr>
          <w:noProof/>
        </w:rPr>
        <w:fldChar w:fldCharType="end"/>
      </w:r>
      <w:r>
        <w:t xml:space="preserve">.  </w:t>
      </w:r>
      <w:proofErr w:type="gramStart"/>
      <w:r>
        <w:t>Example of a completed tagging form of the type used during the 2012 survey.</w:t>
      </w:r>
      <w:proofErr w:type="gramEnd"/>
    </w:p>
    <w:p w:rsidR="00E4735E" w:rsidRPr="00E4735E" w:rsidDel="006839D1" w:rsidRDefault="00536DDD" w:rsidP="00E4735E">
      <w:pPr>
        <w:rPr>
          <w:del w:id="372" w:author="DFO-MPO" w:date="2016-05-10T09:32:00Z"/>
          <w:lang w:val="en-GB"/>
        </w:rPr>
      </w:pPr>
      <w:r>
        <w:rPr>
          <w:noProof/>
        </w:rPr>
        <mc:AlternateContent>
          <mc:Choice Requires="wpg">
            <w:drawing>
              <wp:anchor distT="0" distB="0" distL="114300" distR="114300" simplePos="0" relativeHeight="251994112" behindDoc="0" locked="0" layoutInCell="1" allowOverlap="1" wp14:anchorId="6A64A9D7" wp14:editId="32D48BA0">
                <wp:simplePos x="0" y="0"/>
                <wp:positionH relativeFrom="column">
                  <wp:posOffset>-47625</wp:posOffset>
                </wp:positionH>
                <wp:positionV relativeFrom="paragraph">
                  <wp:posOffset>-186690</wp:posOffset>
                </wp:positionV>
                <wp:extent cx="8229600" cy="4981575"/>
                <wp:effectExtent l="19050" t="19050" r="19050" b="28575"/>
                <wp:wrapNone/>
                <wp:docPr id="110" name="Group 110"/>
                <wp:cNvGraphicFramePr/>
                <a:graphic xmlns:a="http://schemas.openxmlformats.org/drawingml/2006/main">
                  <a:graphicData uri="http://schemas.microsoft.com/office/word/2010/wordprocessingGroup">
                    <wpg:wgp>
                      <wpg:cNvGrpSpPr/>
                      <wpg:grpSpPr>
                        <a:xfrm>
                          <a:off x="0" y="0"/>
                          <a:ext cx="8229600" cy="4981575"/>
                          <a:chOff x="0" y="0"/>
                          <a:chExt cx="8229600" cy="4981575"/>
                        </a:xfrm>
                      </wpg:grpSpPr>
                      <pic:pic xmlns:pic="http://schemas.openxmlformats.org/drawingml/2006/picture">
                        <pic:nvPicPr>
                          <pic:cNvPr id="23" name="Picture 23" descr="C:\Data\paper2006-07\2012\form08_tagrecovery.png"/>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229600" cy="4981575"/>
                          </a:xfrm>
                          <a:prstGeom prst="rect">
                            <a:avLst/>
                          </a:prstGeom>
                          <a:noFill/>
                          <a:ln>
                            <a:solidFill>
                              <a:schemeClr val="tx1"/>
                            </a:solidFill>
                          </a:ln>
                        </pic:spPr>
                      </pic:pic>
                      <pic:pic xmlns:pic="http://schemas.openxmlformats.org/drawingml/2006/picture">
                        <pic:nvPicPr>
                          <pic:cNvPr id="70" name="Picture 70" descr="\\svbcpbsfp01\sablefish\Lacko\Paper_2012\form09_tag.png"/>
                          <pic:cNvPicPr>
                            <a:picLocks noChangeAspect="1"/>
                          </pic:cNvPicPr>
                        </pic:nvPicPr>
                        <pic:blipFill rotWithShape="1">
                          <a:blip r:embed="rId118">
                            <a:extLst>
                              <a:ext uri="{28A0092B-C50C-407E-A947-70E740481C1C}">
                                <a14:useLocalDpi xmlns:a14="http://schemas.microsoft.com/office/drawing/2010/main" val="0"/>
                              </a:ext>
                            </a:extLst>
                          </a:blip>
                          <a:srcRect t="18644" r="3283" b="6780"/>
                          <a:stretch/>
                        </pic:blipFill>
                        <pic:spPr bwMode="auto">
                          <a:xfrm>
                            <a:off x="9525" y="4133850"/>
                            <a:ext cx="6172200" cy="838200"/>
                          </a:xfrm>
                          <a:prstGeom prst="rect">
                            <a:avLst/>
                          </a:prstGeom>
                          <a:noFill/>
                          <a:ln>
                            <a:solidFill>
                              <a:schemeClr val="accent1"/>
                            </a:solidFill>
                          </a:ln>
                          <a:extLst>
                            <a:ext uri="{53640926-AAD7-44D8-BBD7-CCE9431645EC}">
                              <a14:shadowObscured xmlns:a14="http://schemas.microsoft.com/office/drawing/2010/main"/>
                            </a:ext>
                          </a:extLst>
                        </pic:spPr>
                      </pic:pic>
                      <wps:wsp>
                        <wps:cNvPr id="109" name="Rectangle 109"/>
                        <wps:cNvSpPr/>
                        <wps:spPr>
                          <a:xfrm>
                            <a:off x="2028825" y="2114550"/>
                            <a:ext cx="1209675" cy="133350"/>
                          </a:xfrm>
                          <a:prstGeom prst="rect">
                            <a:avLst/>
                          </a:prstGeom>
                          <a:solidFill>
                            <a:srgbClr val="FFFF00">
                              <a:alpha val="3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10" o:spid="_x0000_s1026" style="position:absolute;margin-left:-3.75pt;margin-top:-14.7pt;width:9in;height:392.25pt;z-index:251994112" coordsize="82296,49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style="position:absolute;width:82296;height:49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4t8DDAAAA2wAAAA8AAABkcnMvZG93bnJldi54bWxEj0FLAzEUhO8F/0N4grc2awUt26ZlEQQ9&#10;KNhKtbfH5pldTF6W5Nmu/nojCB6HmfmGWW3G4NWRUu4jG7icVaCI22h7dgZednfTBagsyBZ9ZDLw&#10;RRk267PJCmsbT/xMx604VSCcazTQiQy11rntKGCexYG4eO8xBZQik9M24anAg9fzqrrWAXsuCx0O&#10;dNtR+7H9DAYI99+N293I4entUeghOe9fG2MuzsdmCUpolP/wX/veGphfwe+X8gP0+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Ti3wMMAAADbAAAADwAAAAAAAAAAAAAAAACf&#10;AgAAZHJzL2Rvd25yZXYueG1sUEsFBgAAAAAEAAQA9wAAAI8DAAAAAA==&#10;" stroked="t" strokecolor="black [3213]">
                  <v:imagedata r:id="rId119" o:title="form08_tagrecovery"/>
                  <v:path arrowok="t"/>
                </v:shape>
                <v:shape id="Picture 70" o:spid="_x0000_s1028" type="#_x0000_t75" style="position:absolute;left:95;top:41338;width:61722;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2f/XAAAAA2wAAAA8AAABkcnMvZG93bnJldi54bWxET91qwjAUvh/sHcIRvJupY3WjM5YxHBYv&#10;RDsf4NAc22JzUpJY69ubC8HLj+9/mY+mEwM531pWMJ8lIIgrq1uuFRz//96+QPiArLGzTApu5CFf&#10;vb4sMdP2ygcaylCLGMI+QwVNCH0mpa8aMuhntieO3Mk6gyFCV0vt8BrDTSffk2QhDbYcGxrs6beh&#10;6lxejIJ0t98e6aOUprbrbVrojVvQRqnpZPz5BhFoDE/xw11oBZ9xffwSf4Bc3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PZ/9cAAAADbAAAADwAAAAAAAAAAAAAAAACfAgAA&#10;ZHJzL2Rvd25yZXYueG1sUEsFBgAAAAAEAAQA9wAAAIwDAAAAAA==&#10;" stroked="t" strokecolor="#4f81bd [3204]">
                  <v:imagedata r:id="rId120" o:title="form09_tag" croptop="12219f" cropbottom="4443f" cropright="2152f"/>
                  <v:path arrowok="t"/>
                </v:shape>
                <v:rect id="Rectangle 109" o:spid="_x0000_s1029" style="position:absolute;left:20288;top:21145;width:12097;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XIcL0A&#10;AADcAAAADwAAAGRycy9kb3ducmV2LnhtbERPSwrCMBDdC94hjOBOU12IVqOIKBQXih+6HpqxLTaT&#10;0kSttzeC4G4e7zuLVWsq8aTGlZYVjIYRCOLM6pJzBdfLbjAF4TyyxsoyKXiTg9Wy21lgrO2LT/Q8&#10;+1yEEHYxKii8r2MpXVaQQTe0NXHgbrYx6ANscqkbfIVwU8lxFE2kwZJDQ4E1bQrK7ueHUZDuN3vc&#10;SuNn74Tvh0Snp+POKNXvtes5CE+t/4t/7kSH+dEMvs+EC+Ty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0VXIcL0AAADcAAAADwAAAAAAAAAAAAAAAACYAgAAZHJzL2Rvd25yZXYu&#10;eG1sUEsFBgAAAAAEAAQA9QAAAIIDAAAAAA==&#10;" fillcolor="yellow" stroked="f" strokeweight="2pt">
                  <v:fill opacity="22359f"/>
                </v:rect>
              </v:group>
            </w:pict>
          </mc:Fallback>
        </mc:AlternateContent>
      </w:r>
    </w:p>
    <w:p w:rsidR="002C7945" w:rsidDel="006839D1" w:rsidRDefault="002C7945" w:rsidP="002C7945">
      <w:pPr>
        <w:rPr>
          <w:del w:id="373" w:author="DFO-MPO" w:date="2016-05-10T09:32:00Z"/>
          <w:lang w:val="en-GB"/>
        </w:rPr>
      </w:pPr>
    </w:p>
    <w:p w:rsidR="002C7945" w:rsidRDefault="002C7945" w:rsidP="002C7945">
      <w:pPr>
        <w:rPr>
          <w:lang w:val="en-GB"/>
        </w:rPr>
      </w:pPr>
    </w:p>
    <w:p w:rsidR="002C7945" w:rsidRDefault="002C7945"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515C23">
      <w:pPr>
        <w:pStyle w:val="Caption"/>
      </w:pPr>
      <w:bookmarkStart w:id="374" w:name="_Ref353443079"/>
      <w:bookmarkStart w:id="375" w:name="_Toc354993924"/>
      <w:bookmarkStart w:id="376" w:name="_Toc370203118"/>
      <w:bookmarkStart w:id="377" w:name="_Toc370203241"/>
      <w:r>
        <w:t xml:space="preserve">Figure C. </w:t>
      </w:r>
      <w:r>
        <w:fldChar w:fldCharType="begin"/>
      </w:r>
      <w:r>
        <w:instrText xml:space="preserve"> SEQ Figure_C. \* ARABIC </w:instrText>
      </w:r>
      <w:r>
        <w:fldChar w:fldCharType="separate"/>
      </w:r>
      <w:r w:rsidR="00E23AA3">
        <w:rPr>
          <w:noProof/>
        </w:rPr>
        <w:t>11</w:t>
      </w:r>
      <w:r>
        <w:fldChar w:fldCharType="end"/>
      </w:r>
      <w:bookmarkEnd w:id="374"/>
      <w:r>
        <w:t>.  Example of a completed tag recovery form of the type used during the 2012 survey.  The inset shows an example of  recovered tag B9924900.</w:t>
      </w:r>
      <w:bookmarkEnd w:id="375"/>
      <w:bookmarkEnd w:id="376"/>
      <w:bookmarkEnd w:id="377"/>
    </w:p>
    <w:p w:rsidR="00B95665" w:rsidRDefault="00B95665" w:rsidP="002C7945">
      <w:pPr>
        <w:rPr>
          <w:lang w:val="en-GB"/>
        </w:rPr>
        <w:sectPr w:rsidR="00B95665" w:rsidSect="00D27BFA">
          <w:pgSz w:w="15840" w:h="12240" w:orient="landscape"/>
          <w:pgMar w:top="1797" w:right="1440" w:bottom="1797" w:left="1440" w:header="709" w:footer="709" w:gutter="0"/>
          <w:cols w:space="708"/>
          <w:docGrid w:linePitch="360"/>
        </w:sectPr>
      </w:pPr>
    </w:p>
    <w:p w:rsidR="002F4585" w:rsidRDefault="00486272" w:rsidP="002F4585">
      <w:pPr>
        <w:rPr>
          <w:lang w:val="en-GB"/>
        </w:rPr>
      </w:pPr>
      <w:r>
        <w:rPr>
          <w:noProof/>
        </w:rPr>
        <w:lastRenderedPageBreak/>
        <w:drawing>
          <wp:anchor distT="0" distB="0" distL="114300" distR="114300" simplePos="0" relativeHeight="251682816" behindDoc="1" locked="0" layoutInCell="1" allowOverlap="1" wp14:anchorId="1EFD4FE5" wp14:editId="76EEC4B4">
            <wp:simplePos x="0" y="0"/>
            <wp:positionH relativeFrom="column">
              <wp:posOffset>-15240</wp:posOffset>
            </wp:positionH>
            <wp:positionV relativeFrom="paragraph">
              <wp:posOffset>-11430</wp:posOffset>
            </wp:positionV>
            <wp:extent cx="8229600" cy="4568190"/>
            <wp:effectExtent l="19050" t="19050" r="19050" b="22860"/>
            <wp:wrapNone/>
            <wp:docPr id="24" name="Picture 24" descr="C:\Data\paper2006-07\2012\form10_dogfishtagg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ata\paper2006-07\2012\form10_dogfishtagging.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8229600" cy="45681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2F4585" w:rsidRPr="002F4585" w:rsidRDefault="002F4585" w:rsidP="002F458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4F40CC" w:rsidRDefault="004F40CC" w:rsidP="002C7945">
      <w:pPr>
        <w:rPr>
          <w:lang w:val="en-GB"/>
        </w:rPr>
      </w:pPr>
    </w:p>
    <w:p w:rsidR="004F40CC" w:rsidRDefault="004F40CC" w:rsidP="002C7945">
      <w:pPr>
        <w:rPr>
          <w:lang w:val="en-GB"/>
        </w:rPr>
      </w:pPr>
    </w:p>
    <w:p w:rsidR="004F40CC" w:rsidRDefault="004F40CC" w:rsidP="002C7945">
      <w:pPr>
        <w:rPr>
          <w:lang w:val="en-GB"/>
        </w:rPr>
      </w:pPr>
    </w:p>
    <w:p w:rsidR="004F40CC" w:rsidRDefault="004F40CC" w:rsidP="002C7945">
      <w:pPr>
        <w:rPr>
          <w:lang w:val="en-GB"/>
        </w:rPr>
      </w:pPr>
    </w:p>
    <w:p w:rsidR="004F40CC" w:rsidRDefault="004F40CC" w:rsidP="002C7945">
      <w:pPr>
        <w:rPr>
          <w:lang w:val="en-GB"/>
        </w:rPr>
      </w:pPr>
    </w:p>
    <w:p w:rsidR="004F40CC" w:rsidRDefault="004F40CC" w:rsidP="002C7945">
      <w:pPr>
        <w:rPr>
          <w:lang w:val="en-GB"/>
        </w:rPr>
      </w:pPr>
    </w:p>
    <w:p w:rsidR="004F40CC" w:rsidRDefault="004F40CC" w:rsidP="002C7945">
      <w:pPr>
        <w:rPr>
          <w:lang w:val="en-GB"/>
        </w:rPr>
      </w:pPr>
    </w:p>
    <w:p w:rsidR="004F40CC" w:rsidRDefault="004F40CC" w:rsidP="002C7945">
      <w:pPr>
        <w:rPr>
          <w:lang w:val="en-GB"/>
        </w:rPr>
      </w:pPr>
    </w:p>
    <w:p w:rsidR="004F40CC" w:rsidRDefault="004F40CC" w:rsidP="002C7945">
      <w:pPr>
        <w:rPr>
          <w:lang w:val="en-GB"/>
        </w:rPr>
      </w:pPr>
    </w:p>
    <w:p w:rsidR="004F40CC" w:rsidRDefault="004F40CC" w:rsidP="002C7945">
      <w:pPr>
        <w:rPr>
          <w:lang w:val="en-GB"/>
        </w:rPr>
      </w:pPr>
    </w:p>
    <w:p w:rsidR="004F40CC" w:rsidRDefault="004F40CC" w:rsidP="002C7945">
      <w:pPr>
        <w:rPr>
          <w:lang w:val="en-GB"/>
        </w:rPr>
      </w:pPr>
    </w:p>
    <w:p w:rsidR="002C7945" w:rsidRPr="002C7945" w:rsidRDefault="002C7945" w:rsidP="002C7945">
      <w:pPr>
        <w:rPr>
          <w:lang w:val="en-GB"/>
        </w:rPr>
      </w:pPr>
    </w:p>
    <w:p w:rsidR="00D01A1C" w:rsidRDefault="00D01A1C" w:rsidP="00654683">
      <w:pPr>
        <w:ind w:firstLine="0"/>
      </w:pPr>
    </w:p>
    <w:p w:rsidR="00D01A1C" w:rsidRDefault="00D01A1C" w:rsidP="00654683">
      <w:pPr>
        <w:ind w:firstLine="0"/>
      </w:pPr>
    </w:p>
    <w:p w:rsidR="00D01A1C" w:rsidRDefault="00D01A1C" w:rsidP="00654683">
      <w:pPr>
        <w:ind w:firstLine="0"/>
      </w:pPr>
    </w:p>
    <w:p w:rsidR="00D01A1C" w:rsidRDefault="00D01A1C" w:rsidP="00654683">
      <w:pPr>
        <w:ind w:firstLine="0"/>
      </w:pPr>
    </w:p>
    <w:p w:rsidR="00D01A1C" w:rsidRDefault="00D01A1C" w:rsidP="00654683">
      <w:pPr>
        <w:ind w:firstLine="0"/>
      </w:pPr>
    </w:p>
    <w:p w:rsidR="00515C23" w:rsidRDefault="00515C23" w:rsidP="00515C23">
      <w:pPr>
        <w:pStyle w:val="Caption"/>
      </w:pPr>
      <w:bookmarkStart w:id="378" w:name="_Ref353804164"/>
      <w:bookmarkStart w:id="379" w:name="_Toc354993925"/>
      <w:bookmarkStart w:id="380" w:name="_Toc370203119"/>
      <w:bookmarkStart w:id="381" w:name="_Toc370203242"/>
      <w:r>
        <w:t xml:space="preserve">Figure C. </w:t>
      </w:r>
      <w:r>
        <w:fldChar w:fldCharType="begin"/>
      </w:r>
      <w:r>
        <w:instrText xml:space="preserve"> SEQ Figure_C. \* ARABIC </w:instrText>
      </w:r>
      <w:r>
        <w:fldChar w:fldCharType="separate"/>
      </w:r>
      <w:r w:rsidR="00E23AA3">
        <w:rPr>
          <w:noProof/>
        </w:rPr>
        <w:t>12</w:t>
      </w:r>
      <w:r>
        <w:fldChar w:fldCharType="end"/>
      </w:r>
      <w:bookmarkEnd w:id="378"/>
      <w:r>
        <w:t>.  Example of a spiny dogfish tagging sheet of the type used in the 2012 survey.</w:t>
      </w:r>
      <w:bookmarkEnd w:id="379"/>
      <w:bookmarkEnd w:id="380"/>
      <w:bookmarkEnd w:id="381"/>
    </w:p>
    <w:p w:rsidR="0090727C" w:rsidRPr="00515C23" w:rsidRDefault="0090727C" w:rsidP="00654683">
      <w:pPr>
        <w:ind w:firstLine="0"/>
        <w:rPr>
          <w:lang w:val="en-GB"/>
        </w:rPr>
        <w:sectPr w:rsidR="0090727C" w:rsidRPr="00515C23" w:rsidSect="0090727C">
          <w:pgSz w:w="15840" w:h="12240" w:orient="landscape"/>
          <w:pgMar w:top="1800" w:right="1440" w:bottom="1800" w:left="1440" w:header="706" w:footer="706" w:gutter="0"/>
          <w:cols w:space="708"/>
          <w:docGrid w:linePitch="360"/>
        </w:sectPr>
      </w:pPr>
    </w:p>
    <w:p w:rsidR="002F6417" w:rsidRDefault="002F6417"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515C23" w:rsidP="002F6417">
      <w:pPr>
        <w:tabs>
          <w:tab w:val="left" w:pos="1800"/>
        </w:tabs>
        <w:ind w:right="-720" w:firstLine="90"/>
        <w:rPr>
          <w:b/>
          <w:bCs/>
          <w:szCs w:val="24"/>
        </w:rPr>
      </w:pPr>
      <w:r>
        <w:rPr>
          <w:b/>
          <w:bCs/>
          <w:noProof/>
          <w:szCs w:val="24"/>
        </w:rPr>
        <w:drawing>
          <wp:anchor distT="0" distB="0" distL="114300" distR="114300" simplePos="0" relativeHeight="251846656" behindDoc="1" locked="0" layoutInCell="1" allowOverlap="1" wp14:anchorId="40FD164A" wp14:editId="484CFA1C">
            <wp:simplePos x="0" y="0"/>
            <wp:positionH relativeFrom="column">
              <wp:posOffset>-9525</wp:posOffset>
            </wp:positionH>
            <wp:positionV relativeFrom="paragraph">
              <wp:posOffset>29210</wp:posOffset>
            </wp:positionV>
            <wp:extent cx="5867400" cy="6114415"/>
            <wp:effectExtent l="0" t="0" r="0" b="63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867400" cy="6114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515C23" w:rsidRDefault="00515C23" w:rsidP="002F6417">
      <w:pPr>
        <w:tabs>
          <w:tab w:val="left" w:pos="1800"/>
        </w:tabs>
        <w:ind w:right="-720" w:firstLine="90"/>
      </w:pPr>
      <w:bookmarkStart w:id="382" w:name="_Ref353804237"/>
    </w:p>
    <w:p w:rsidR="00515C23" w:rsidRDefault="00515C23" w:rsidP="002F6417">
      <w:pPr>
        <w:tabs>
          <w:tab w:val="left" w:pos="1800"/>
        </w:tabs>
        <w:ind w:right="-720" w:firstLine="90"/>
      </w:pPr>
    </w:p>
    <w:p w:rsidR="00515C23" w:rsidRDefault="00515C23" w:rsidP="002F6417">
      <w:pPr>
        <w:tabs>
          <w:tab w:val="left" w:pos="1800"/>
        </w:tabs>
        <w:ind w:right="-720" w:firstLine="90"/>
      </w:pPr>
    </w:p>
    <w:p w:rsidR="00A00BF2" w:rsidRDefault="00515C23" w:rsidP="002F6417">
      <w:pPr>
        <w:tabs>
          <w:tab w:val="left" w:pos="1800"/>
        </w:tabs>
        <w:ind w:right="-720" w:firstLine="90"/>
        <w:rPr>
          <w:b/>
          <w:bCs/>
          <w:szCs w:val="24"/>
        </w:rPr>
      </w:pPr>
      <w:bookmarkStart w:id="383" w:name="_Ref356281939"/>
      <w:r>
        <w:t xml:space="preserve">Figure C. </w:t>
      </w:r>
      <w:fldSimple w:instr=" SEQ Figure_C. \* ARABIC ">
        <w:r w:rsidR="00E23AA3">
          <w:rPr>
            <w:noProof/>
          </w:rPr>
          <w:t>13</w:t>
        </w:r>
      </w:fldSimple>
      <w:bookmarkEnd w:id="382"/>
      <w:bookmarkEnd w:id="383"/>
      <w:r>
        <w:t>.   P</w:t>
      </w:r>
      <w:r w:rsidRPr="002F6417">
        <w:rPr>
          <w:szCs w:val="24"/>
        </w:rPr>
        <w:t>op-off satellite tagging instructions</w:t>
      </w:r>
      <w:r>
        <w:rPr>
          <w:szCs w:val="24"/>
        </w:rPr>
        <w:t xml:space="preserve"> for spiny dogfish</w:t>
      </w: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pPr>
      <w:r>
        <w:rPr>
          <w:noProof/>
        </w:rPr>
        <w:drawing>
          <wp:anchor distT="0" distB="0" distL="114300" distR="114300" simplePos="0" relativeHeight="251847680" behindDoc="0" locked="0" layoutInCell="1" allowOverlap="1" wp14:anchorId="4C23ED39" wp14:editId="19507083">
            <wp:simplePos x="0" y="0"/>
            <wp:positionH relativeFrom="column">
              <wp:posOffset>40640</wp:posOffset>
            </wp:positionH>
            <wp:positionV relativeFrom="paragraph">
              <wp:posOffset>147320</wp:posOffset>
            </wp:positionV>
            <wp:extent cx="6000750" cy="695642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00750" cy="6956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515C23" w:rsidRDefault="00515C23" w:rsidP="00515C23">
      <w:pPr>
        <w:tabs>
          <w:tab w:val="left" w:pos="1800"/>
        </w:tabs>
        <w:ind w:right="-720" w:firstLine="90"/>
      </w:pPr>
    </w:p>
    <w:p w:rsidR="00515C23" w:rsidRDefault="00515C23" w:rsidP="00515C23">
      <w:pPr>
        <w:tabs>
          <w:tab w:val="left" w:pos="1800"/>
        </w:tabs>
        <w:ind w:right="-720" w:firstLine="90"/>
      </w:pPr>
      <w:r>
        <w:t>Figure C. 13.  Continued.</w:t>
      </w:r>
    </w:p>
    <w:p w:rsidR="00E44DAB" w:rsidRDefault="00E44DAB" w:rsidP="00E44DAB">
      <w:pPr>
        <w:rPr>
          <w:lang w:val="en-GB"/>
        </w:rPr>
        <w:sectPr w:rsidR="00E44DAB" w:rsidSect="00E44DAB">
          <w:pgSz w:w="12240" w:h="15840"/>
          <w:pgMar w:top="1440" w:right="1800" w:bottom="1440" w:left="1800" w:header="706" w:footer="706" w:gutter="0"/>
          <w:cols w:space="708"/>
          <w:docGrid w:linePitch="360"/>
        </w:sectPr>
      </w:pPr>
    </w:p>
    <w:p w:rsidR="008F4FFC" w:rsidRPr="00AD38B6" w:rsidRDefault="008F4FFC" w:rsidP="008F4FFC">
      <w:pPr>
        <w:pStyle w:val="Caption"/>
        <w:rPr>
          <w:b/>
        </w:rPr>
      </w:pPr>
      <w:bookmarkStart w:id="384" w:name="_Ref353431239"/>
      <w:bookmarkStart w:id="385" w:name="_Toc354993927"/>
      <w:bookmarkStart w:id="386" w:name="_Toc370203120"/>
      <w:bookmarkStart w:id="387" w:name="_Toc370203243"/>
      <w:bookmarkStart w:id="388" w:name="_Toc450637501"/>
      <w:r w:rsidRPr="0035132B">
        <w:lastRenderedPageBreak/>
        <w:t xml:space="preserve">Appendix </w:t>
      </w:r>
      <w:r w:rsidRPr="0035132B">
        <w:fldChar w:fldCharType="begin"/>
      </w:r>
      <w:r w:rsidRPr="0035132B">
        <w:instrText xml:space="preserve"> SEQ Appendix \* ALPHABETIC </w:instrText>
      </w:r>
      <w:r w:rsidRPr="0035132B">
        <w:fldChar w:fldCharType="separate"/>
      </w:r>
      <w:r w:rsidR="00E23AA3">
        <w:rPr>
          <w:noProof/>
        </w:rPr>
        <w:t>D</w:t>
      </w:r>
      <w:r w:rsidRPr="0035132B">
        <w:fldChar w:fldCharType="end"/>
      </w:r>
      <w:bookmarkEnd w:id="384"/>
      <w:r w:rsidRPr="0035132B">
        <w:t>.</w:t>
      </w:r>
      <w:r w:rsidRPr="00AD38B6">
        <w:rPr>
          <w:b/>
        </w:rPr>
        <w:t xml:space="preserve">  </w:t>
      </w:r>
      <w:r w:rsidRPr="0035132B">
        <w:t xml:space="preserve">Summary trap use for </w:t>
      </w:r>
      <w:r w:rsidR="00393E94">
        <w:t>each set in</w:t>
      </w:r>
      <w:r w:rsidRPr="0035132B">
        <w:t xml:space="preserve"> the 2012 </w:t>
      </w:r>
      <w:r w:rsidR="006F733D">
        <w:t>Sablefish</w:t>
      </w:r>
      <w:r w:rsidRPr="0035132B">
        <w:t xml:space="preserve"> survey.</w:t>
      </w:r>
      <w:bookmarkEnd w:id="385"/>
      <w:bookmarkEnd w:id="386"/>
      <w:bookmarkEnd w:id="387"/>
      <w:bookmarkEnd w:id="388"/>
    </w:p>
    <w:p w:rsidR="008F4FFC" w:rsidRDefault="008F4FFC" w:rsidP="008F4FFC">
      <w:pPr>
        <w:ind w:firstLine="0"/>
        <w:rPr>
          <w:iCs/>
        </w:rPr>
      </w:pPr>
      <w:r>
        <w:t xml:space="preserve">Set numbers highlighted in green indicate standardized sets at mainland inlet localities and set numbers highlighted in blue are exploratory sets.  All other sets are of the StRS type.  Sets 6, 7 and 26 were video sets where cameras were attached to traps and </w:t>
      </w:r>
      <w:r w:rsidR="00393E94">
        <w:t xml:space="preserve">are </w:t>
      </w:r>
      <w:r>
        <w:t xml:space="preserve">not included in this appendix. </w:t>
      </w:r>
      <w:r w:rsidRPr="00A73581">
        <w:rPr>
          <w:iCs/>
        </w:rPr>
        <w:t xml:space="preserve">The fate of the </w:t>
      </w:r>
      <w:r w:rsidR="006F733D">
        <w:rPr>
          <w:iCs/>
        </w:rPr>
        <w:t>Sablefish</w:t>
      </w:r>
      <w:r w:rsidRPr="00A73581">
        <w:rPr>
          <w:iCs/>
        </w:rPr>
        <w:t xml:space="preserve"> catch for each </w:t>
      </w:r>
      <w:r>
        <w:rPr>
          <w:iCs/>
        </w:rPr>
        <w:t xml:space="preserve">set and </w:t>
      </w:r>
      <w:r w:rsidRPr="00A73581">
        <w:rPr>
          <w:iCs/>
        </w:rPr>
        <w:t>trap is indicated using the following abbreviations:</w:t>
      </w:r>
    </w:p>
    <w:p w:rsidR="008F4FFC" w:rsidRDefault="008F4FFC" w:rsidP="008F4FFC">
      <w:pPr>
        <w:ind w:firstLine="0"/>
        <w:rPr>
          <w:iCs/>
        </w:rPr>
      </w:pPr>
    </w:p>
    <w:p w:rsidR="008F4FFC" w:rsidRDefault="008F4FFC" w:rsidP="008F4FFC">
      <w:pPr>
        <w:ind w:firstLine="0"/>
      </w:pPr>
      <w:r w:rsidRPr="000D5C23">
        <w:rPr>
          <w:b/>
          <w:bCs/>
          <w:sz w:val="22"/>
          <w:szCs w:val="22"/>
          <w:u w:val="single"/>
        </w:rPr>
        <w:t>Code             </w:t>
      </w:r>
      <w:r w:rsidR="006F733D">
        <w:rPr>
          <w:b/>
          <w:bCs/>
          <w:sz w:val="22"/>
          <w:szCs w:val="22"/>
          <w:u w:val="single"/>
        </w:rPr>
        <w:t>Sablefish</w:t>
      </w:r>
      <w:r w:rsidRPr="000D5C23">
        <w:rPr>
          <w:b/>
          <w:bCs/>
          <w:sz w:val="22"/>
          <w:szCs w:val="22"/>
          <w:u w:val="single"/>
        </w:rPr>
        <w:t xml:space="preserve"> use category                                                  </w:t>
      </w:r>
      <w:r w:rsidRPr="000D5C23">
        <w:rPr>
          <w:b/>
          <w:bCs/>
          <w:sz w:val="22"/>
          <w:szCs w:val="22"/>
          <w:u w:val="single"/>
        </w:rPr>
        <w:br/>
      </w:r>
      <w:r w:rsidRPr="000D5C23">
        <w:rPr>
          <w:b/>
          <w:bCs/>
          <w:sz w:val="22"/>
          <w:szCs w:val="22"/>
        </w:rPr>
        <w:t>D</w:t>
      </w:r>
      <w:r w:rsidRPr="000D5C23">
        <w:rPr>
          <w:sz w:val="22"/>
          <w:szCs w:val="22"/>
        </w:rPr>
        <w:t>              Discarded after weighing (processed as commercial catch)</w:t>
      </w:r>
      <w:r w:rsidRPr="000D5C23">
        <w:rPr>
          <w:sz w:val="22"/>
          <w:szCs w:val="22"/>
        </w:rPr>
        <w:br/>
      </w:r>
      <w:r w:rsidRPr="000D5C23">
        <w:rPr>
          <w:b/>
          <w:bCs/>
          <w:sz w:val="22"/>
          <w:szCs w:val="22"/>
        </w:rPr>
        <w:t>A</w:t>
      </w:r>
      <w:r w:rsidRPr="000D5C23">
        <w:rPr>
          <w:sz w:val="22"/>
          <w:szCs w:val="22"/>
        </w:rPr>
        <w:t>              Sampled for LSM(W)O</w:t>
      </w:r>
      <w:r w:rsidRPr="000D5C23">
        <w:rPr>
          <w:sz w:val="22"/>
          <w:szCs w:val="22"/>
        </w:rPr>
        <w:br/>
      </w:r>
      <w:r w:rsidRPr="000D5C23">
        <w:rPr>
          <w:b/>
          <w:bCs/>
          <w:sz w:val="22"/>
          <w:szCs w:val="22"/>
        </w:rPr>
        <w:t>T</w:t>
      </w:r>
      <w:r w:rsidRPr="000D5C23">
        <w:rPr>
          <w:sz w:val="22"/>
          <w:szCs w:val="22"/>
        </w:rPr>
        <w:t>              Tagged and released</w:t>
      </w:r>
      <w:r w:rsidRPr="000D5C23">
        <w:rPr>
          <w:sz w:val="22"/>
          <w:szCs w:val="22"/>
        </w:rPr>
        <w:br/>
      </w:r>
      <w:r w:rsidRPr="000D5C23">
        <w:rPr>
          <w:b/>
          <w:bCs/>
          <w:sz w:val="22"/>
          <w:szCs w:val="22"/>
          <w:u w:val="single"/>
        </w:rPr>
        <w:t xml:space="preserve">-       </w:t>
      </w:r>
      <w:r w:rsidRPr="000D5C23">
        <w:rPr>
          <w:sz w:val="22"/>
          <w:szCs w:val="22"/>
          <w:u w:val="single"/>
        </w:rPr>
        <w:t xml:space="preserve">         No </w:t>
      </w:r>
      <w:r w:rsidR="006F733D">
        <w:rPr>
          <w:sz w:val="22"/>
          <w:szCs w:val="22"/>
          <w:u w:val="single"/>
        </w:rPr>
        <w:t>Sablefish</w:t>
      </w:r>
      <w:r w:rsidRPr="000D5C23">
        <w:rPr>
          <w:sz w:val="22"/>
          <w:szCs w:val="22"/>
          <w:u w:val="single"/>
        </w:rPr>
        <w:t xml:space="preserve"> catch/Trap missing or not fished</w:t>
      </w:r>
      <w:r w:rsidRPr="00A73581">
        <w:rPr>
          <w:sz w:val="22"/>
          <w:szCs w:val="22"/>
          <w:u w:val="single"/>
        </w:rPr>
        <w:t>                      </w:t>
      </w:r>
    </w:p>
    <w:p w:rsidR="008F4FFC" w:rsidRDefault="008F4FFC" w:rsidP="008F4FFC">
      <w:pPr>
        <w:ind w:firstLine="0"/>
      </w:pPr>
    </w:p>
    <w:p w:rsidR="008F4FFC" w:rsidRDefault="00B3239F" w:rsidP="008F4FFC">
      <w:pPr>
        <w:ind w:firstLine="0"/>
      </w:pPr>
      <w:r w:rsidRPr="00B3239F">
        <w:rPr>
          <w:noProof/>
        </w:rPr>
        <w:drawing>
          <wp:anchor distT="0" distB="0" distL="114300" distR="114300" simplePos="0" relativeHeight="252085248" behindDoc="1" locked="0" layoutInCell="1" allowOverlap="1" wp14:anchorId="3DF90C09" wp14:editId="164F82D3">
            <wp:simplePos x="0" y="0"/>
            <wp:positionH relativeFrom="column">
              <wp:posOffset>0</wp:posOffset>
            </wp:positionH>
            <wp:positionV relativeFrom="paragraph">
              <wp:posOffset>2540</wp:posOffset>
            </wp:positionV>
            <wp:extent cx="6800850" cy="3267075"/>
            <wp:effectExtent l="0" t="0" r="0" b="952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00850" cy="3267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r>
        <w:lastRenderedPageBreak/>
        <w:t>Appendix D</w:t>
      </w:r>
      <w:r w:rsidRPr="00AD38B6">
        <w:rPr>
          <w:b/>
        </w:rPr>
        <w:t>.</w:t>
      </w:r>
      <w:r>
        <w:rPr>
          <w:b/>
        </w:rPr>
        <w:t xml:space="preserve">  </w:t>
      </w:r>
      <w:r w:rsidRPr="0035132B">
        <w:t>Continued.</w:t>
      </w:r>
    </w:p>
    <w:p w:rsidR="008F4FFC" w:rsidRPr="00AD38B6" w:rsidRDefault="00D36047" w:rsidP="008F4FFC">
      <w:pPr>
        <w:ind w:firstLine="0"/>
        <w:rPr>
          <w:b/>
        </w:rPr>
      </w:pPr>
      <w:r w:rsidRPr="00D36047">
        <w:rPr>
          <w:noProof/>
        </w:rPr>
        <w:drawing>
          <wp:anchor distT="0" distB="0" distL="114300" distR="114300" simplePos="0" relativeHeight="252084224" behindDoc="1" locked="0" layoutInCell="1" allowOverlap="1" wp14:anchorId="035A8C0F" wp14:editId="43BBBFCA">
            <wp:simplePos x="0" y="0"/>
            <wp:positionH relativeFrom="column">
              <wp:posOffset>0</wp:posOffset>
            </wp:positionH>
            <wp:positionV relativeFrom="paragraph">
              <wp:posOffset>62865</wp:posOffset>
            </wp:positionV>
            <wp:extent cx="6800850" cy="5324475"/>
            <wp:effectExtent l="0" t="0" r="0" b="952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00850" cy="5324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Pr="00AD38B6" w:rsidRDefault="008F4FFC" w:rsidP="008F4FFC">
      <w:pPr>
        <w:ind w:firstLine="0"/>
        <w:rPr>
          <w:b/>
        </w:rPr>
      </w:pPr>
      <w:r>
        <w:lastRenderedPageBreak/>
        <w:t>Appendix D</w:t>
      </w:r>
      <w:r w:rsidRPr="00AD38B6">
        <w:rPr>
          <w:b/>
        </w:rPr>
        <w:t>.</w:t>
      </w:r>
      <w:r>
        <w:rPr>
          <w:b/>
        </w:rPr>
        <w:t xml:space="preserve">  </w:t>
      </w:r>
      <w:r w:rsidRPr="0035132B">
        <w:t>Continued.</w:t>
      </w:r>
    </w:p>
    <w:p w:rsidR="008F4FFC" w:rsidRDefault="00F960D1" w:rsidP="008F4FFC">
      <w:pPr>
        <w:ind w:firstLine="0"/>
      </w:pPr>
      <w:r w:rsidRPr="00F960D1">
        <w:rPr>
          <w:noProof/>
        </w:rPr>
        <w:drawing>
          <wp:anchor distT="0" distB="0" distL="114300" distR="114300" simplePos="0" relativeHeight="252083200" behindDoc="1" locked="0" layoutInCell="1" allowOverlap="1" wp14:anchorId="14B985E5" wp14:editId="2C52700B">
            <wp:simplePos x="0" y="0"/>
            <wp:positionH relativeFrom="column">
              <wp:posOffset>0</wp:posOffset>
            </wp:positionH>
            <wp:positionV relativeFrom="paragraph">
              <wp:posOffset>53340</wp:posOffset>
            </wp:positionV>
            <wp:extent cx="6800850" cy="5495925"/>
            <wp:effectExtent l="0" t="0" r="0" b="952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800850" cy="5495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bookmarkStart w:id="389" w:name="_GoBack"/>
    </w:p>
    <w:bookmarkEnd w:id="389"/>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r>
        <w:lastRenderedPageBreak/>
        <w:t>Appendix D</w:t>
      </w:r>
      <w:r w:rsidRPr="00AD38B6">
        <w:rPr>
          <w:b/>
        </w:rPr>
        <w:t>.</w:t>
      </w:r>
      <w:r>
        <w:rPr>
          <w:b/>
        </w:rPr>
        <w:t xml:space="preserve">  </w:t>
      </w:r>
      <w:r w:rsidRPr="0035132B">
        <w:t>Continued.</w:t>
      </w:r>
    </w:p>
    <w:p w:rsidR="008F4FFC" w:rsidRPr="00AD38B6" w:rsidRDefault="00E672C8" w:rsidP="008F4FFC">
      <w:pPr>
        <w:ind w:firstLine="0"/>
        <w:rPr>
          <w:b/>
        </w:rPr>
      </w:pPr>
      <w:r w:rsidRPr="00E672C8">
        <w:rPr>
          <w:noProof/>
        </w:rPr>
        <w:drawing>
          <wp:anchor distT="0" distB="0" distL="114300" distR="114300" simplePos="0" relativeHeight="252082176" behindDoc="1" locked="0" layoutInCell="1" allowOverlap="1" wp14:anchorId="71A12544" wp14:editId="4E1FA8A6">
            <wp:simplePos x="0" y="0"/>
            <wp:positionH relativeFrom="column">
              <wp:posOffset>0</wp:posOffset>
            </wp:positionH>
            <wp:positionV relativeFrom="paragraph">
              <wp:posOffset>72390</wp:posOffset>
            </wp:positionV>
            <wp:extent cx="6800850" cy="5153025"/>
            <wp:effectExtent l="0" t="0" r="0"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00850" cy="515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Pr="00AD38B6" w:rsidRDefault="008F4FFC" w:rsidP="008F4FFC">
      <w:pPr>
        <w:ind w:firstLine="0"/>
        <w:rPr>
          <w:b/>
        </w:rPr>
      </w:pPr>
      <w:r>
        <w:lastRenderedPageBreak/>
        <w:t>Appendix D</w:t>
      </w:r>
      <w:r w:rsidRPr="00AD38B6">
        <w:rPr>
          <w:b/>
        </w:rPr>
        <w:t>.</w:t>
      </w:r>
      <w:r>
        <w:rPr>
          <w:b/>
        </w:rPr>
        <w:t xml:space="preserve">  </w:t>
      </w:r>
      <w:r w:rsidRPr="0035132B">
        <w:t>Continued.</w:t>
      </w:r>
    </w:p>
    <w:p w:rsidR="008F4FFC" w:rsidRDefault="00481E2B" w:rsidP="008F4FFC">
      <w:pPr>
        <w:ind w:firstLine="0"/>
      </w:pPr>
      <w:r w:rsidRPr="00481E2B">
        <w:rPr>
          <w:noProof/>
        </w:rPr>
        <w:drawing>
          <wp:anchor distT="0" distB="0" distL="114300" distR="114300" simplePos="0" relativeHeight="252081152" behindDoc="1" locked="0" layoutInCell="1" allowOverlap="1" wp14:anchorId="2F95C764" wp14:editId="200F0E10">
            <wp:simplePos x="0" y="0"/>
            <wp:positionH relativeFrom="column">
              <wp:posOffset>0</wp:posOffset>
            </wp:positionH>
            <wp:positionV relativeFrom="paragraph">
              <wp:posOffset>81915</wp:posOffset>
            </wp:positionV>
            <wp:extent cx="6800850" cy="5153025"/>
            <wp:effectExtent l="0" t="0" r="0"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00850" cy="515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 w:rsidR="00C75943" w:rsidRDefault="00C75943" w:rsidP="00C75943">
      <w:pPr>
        <w:pStyle w:val="Caption"/>
      </w:pPr>
      <w:bookmarkStart w:id="390" w:name="_Ref353806611"/>
      <w:bookmarkStart w:id="391" w:name="_Toc354993928"/>
      <w:bookmarkStart w:id="392" w:name="_Toc370203121"/>
      <w:bookmarkStart w:id="393" w:name="_Toc370203244"/>
      <w:bookmarkStart w:id="394" w:name="_Toc450637502"/>
      <w:r>
        <w:lastRenderedPageBreak/>
        <w:t xml:space="preserve">Appendix </w:t>
      </w:r>
      <w:r>
        <w:fldChar w:fldCharType="begin"/>
      </w:r>
      <w:r>
        <w:instrText xml:space="preserve"> SEQ Appendix \* ALPHABETIC </w:instrText>
      </w:r>
      <w:r>
        <w:fldChar w:fldCharType="separate"/>
      </w:r>
      <w:r w:rsidR="00E23AA3">
        <w:rPr>
          <w:noProof/>
        </w:rPr>
        <w:t>E</w:t>
      </w:r>
      <w:r>
        <w:fldChar w:fldCharType="end"/>
      </w:r>
      <w:bookmarkEnd w:id="390"/>
      <w:r>
        <w:t>. Example of a temperature and pressure data plotted over time with Sea-Bird Electronics© Plot 39 software.</w:t>
      </w:r>
      <w:bookmarkEnd w:id="391"/>
      <w:bookmarkEnd w:id="392"/>
      <w:bookmarkEnd w:id="393"/>
      <w:bookmarkEnd w:id="394"/>
    </w:p>
    <w:p w:rsidR="00C75943" w:rsidRDefault="00C75943" w:rsidP="00C75943">
      <w:pPr>
        <w:rPr>
          <w:lang w:val="en-GB"/>
        </w:rPr>
      </w:pPr>
    </w:p>
    <w:p w:rsidR="00C75943" w:rsidRDefault="00C663BF" w:rsidP="00C75943">
      <w:pPr>
        <w:rPr>
          <w:lang w:val="en-GB"/>
        </w:rPr>
      </w:pPr>
      <w:r>
        <w:rPr>
          <w:noProof/>
        </w:rPr>
        <w:drawing>
          <wp:anchor distT="0" distB="0" distL="114300" distR="114300" simplePos="0" relativeHeight="252032000" behindDoc="1" locked="0" layoutInCell="1" allowOverlap="1" wp14:anchorId="7C9B4145" wp14:editId="6B23DC84">
            <wp:simplePos x="0" y="0"/>
            <wp:positionH relativeFrom="column">
              <wp:posOffset>171450</wp:posOffset>
            </wp:positionH>
            <wp:positionV relativeFrom="paragraph">
              <wp:posOffset>103505</wp:posOffset>
            </wp:positionV>
            <wp:extent cx="7058025" cy="4298315"/>
            <wp:effectExtent l="0" t="0" r="9525" b="698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7058025" cy="4298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ind w:firstLine="0"/>
      </w:pPr>
    </w:p>
    <w:p w:rsidR="00C75943" w:rsidRDefault="00C75943" w:rsidP="00C75943">
      <w:pPr>
        <w:ind w:firstLine="0"/>
        <w:sectPr w:rsidR="00C75943" w:rsidSect="00BB4FDA">
          <w:pgSz w:w="15840" w:h="12240" w:orient="landscape"/>
          <w:pgMar w:top="1800" w:right="1440" w:bottom="1800" w:left="1440" w:header="706" w:footer="706" w:gutter="0"/>
          <w:cols w:space="708"/>
          <w:docGrid w:linePitch="360"/>
        </w:sectPr>
      </w:pPr>
    </w:p>
    <w:p w:rsidR="00C75943" w:rsidRDefault="00C75943" w:rsidP="00C75943">
      <w:pPr>
        <w:pStyle w:val="Caption"/>
        <w:rPr>
          <w:noProof/>
        </w:rPr>
      </w:pPr>
      <w:bookmarkStart w:id="395" w:name="_Ref353806630"/>
      <w:bookmarkStart w:id="396" w:name="_Toc354993929"/>
      <w:bookmarkStart w:id="397" w:name="_Toc370203122"/>
      <w:bookmarkStart w:id="398" w:name="_Toc370203245"/>
      <w:bookmarkStart w:id="399" w:name="_Toc450637503"/>
      <w:r>
        <w:lastRenderedPageBreak/>
        <w:t xml:space="preserve">Appendix </w:t>
      </w:r>
      <w:r>
        <w:fldChar w:fldCharType="begin"/>
      </w:r>
      <w:r>
        <w:instrText xml:space="preserve"> SEQ Appendix \* ALPHABETIC </w:instrText>
      </w:r>
      <w:r>
        <w:fldChar w:fldCharType="separate"/>
      </w:r>
      <w:r w:rsidR="00E23AA3">
        <w:rPr>
          <w:noProof/>
        </w:rPr>
        <w:t>F</w:t>
      </w:r>
      <w:r>
        <w:fldChar w:fldCharType="end"/>
      </w:r>
      <w:bookmarkEnd w:id="395"/>
      <w:r>
        <w:t>.  C</w:t>
      </w:r>
      <w:r w:rsidRPr="00340F9C">
        <w:rPr>
          <w:noProof/>
        </w:rPr>
        <w:t xml:space="preserve">onversion of pressure to depth documentation from </w:t>
      </w:r>
      <w:r>
        <w:rPr>
          <w:noProof/>
        </w:rPr>
        <w:t>the S</w:t>
      </w:r>
      <w:r w:rsidRPr="00340F9C">
        <w:rPr>
          <w:noProof/>
        </w:rPr>
        <w:t>ea</w:t>
      </w:r>
      <w:r>
        <w:rPr>
          <w:noProof/>
        </w:rPr>
        <w:t>-B</w:t>
      </w:r>
      <w:r w:rsidRPr="00340F9C">
        <w:rPr>
          <w:noProof/>
        </w:rPr>
        <w:t xml:space="preserve">ird application </w:t>
      </w:r>
      <w:r>
        <w:rPr>
          <w:noProof/>
        </w:rPr>
        <w:t xml:space="preserve"> note No</w:t>
      </w:r>
      <w:r w:rsidRPr="00340F9C">
        <w:rPr>
          <w:noProof/>
        </w:rPr>
        <w:t>.69</w:t>
      </w:r>
      <w:r>
        <w:rPr>
          <w:noProof/>
          <w:lang w:val="en-CA"/>
        </w:rPr>
        <w:drawing>
          <wp:anchor distT="0" distB="0" distL="114300" distR="114300" simplePos="0" relativeHeight="252034048" behindDoc="1" locked="0" layoutInCell="1" allowOverlap="1" wp14:anchorId="59CF95BC" wp14:editId="0BB028CA">
            <wp:simplePos x="0" y="0"/>
            <wp:positionH relativeFrom="column">
              <wp:posOffset>-25837</wp:posOffset>
            </wp:positionH>
            <wp:positionV relativeFrom="paragraph">
              <wp:posOffset>1009180</wp:posOffset>
            </wp:positionV>
            <wp:extent cx="5066030" cy="5718810"/>
            <wp:effectExtent l="0" t="0" r="127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66030" cy="5718810"/>
                    </a:xfrm>
                    <a:prstGeom prst="rect">
                      <a:avLst/>
                    </a:prstGeom>
                    <a:noFill/>
                  </pic:spPr>
                </pic:pic>
              </a:graphicData>
            </a:graphic>
            <wp14:sizeRelH relativeFrom="page">
              <wp14:pctWidth>0</wp14:pctWidth>
            </wp14:sizeRelH>
            <wp14:sizeRelV relativeFrom="page">
              <wp14:pctHeight>0</wp14:pctHeight>
            </wp14:sizeRelV>
          </wp:anchor>
        </w:drawing>
      </w:r>
      <w:r>
        <w:rPr>
          <w:noProof/>
        </w:rPr>
        <w:t xml:space="preserve">.  </w:t>
      </w:r>
      <w:r w:rsidRPr="00340F9C">
        <w:rPr>
          <w:noProof/>
        </w:rPr>
        <w:t>http://www.seabird.com/application_notes/an69.htm</w:t>
      </w:r>
      <w:r>
        <w:rPr>
          <w:noProof/>
        </w:rPr>
        <w:t>.</w:t>
      </w:r>
      <w:bookmarkEnd w:id="396"/>
      <w:bookmarkEnd w:id="397"/>
      <w:bookmarkEnd w:id="398"/>
      <w:bookmarkEnd w:id="399"/>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pStyle w:val="Caption"/>
        <w:sectPr w:rsidR="00C75943" w:rsidSect="00340F9C">
          <w:pgSz w:w="12240" w:h="15840"/>
          <w:pgMar w:top="1440" w:right="1800" w:bottom="1440" w:left="1800" w:header="706" w:footer="706" w:gutter="0"/>
          <w:cols w:space="708"/>
          <w:docGrid w:linePitch="360"/>
        </w:sectPr>
      </w:pPr>
    </w:p>
    <w:p w:rsidR="008B2F60" w:rsidRDefault="008B2F60" w:rsidP="008B2F60">
      <w:pPr>
        <w:pStyle w:val="Caption"/>
      </w:pPr>
      <w:bookmarkStart w:id="400" w:name="_Ref356282146"/>
      <w:bookmarkStart w:id="401" w:name="_Toc354993930"/>
      <w:bookmarkStart w:id="402" w:name="_Toc370203123"/>
      <w:bookmarkStart w:id="403" w:name="_Toc370203246"/>
      <w:bookmarkStart w:id="404" w:name="_Toc450637504"/>
      <w:r>
        <w:lastRenderedPageBreak/>
        <w:t xml:space="preserve">Appendix </w:t>
      </w:r>
      <w:r>
        <w:fldChar w:fldCharType="begin"/>
      </w:r>
      <w:r>
        <w:instrText xml:space="preserve"> SEQ Appendix \* ALPHABETIC </w:instrText>
      </w:r>
      <w:r>
        <w:fldChar w:fldCharType="separate"/>
      </w:r>
      <w:r w:rsidR="00E23AA3">
        <w:rPr>
          <w:noProof/>
        </w:rPr>
        <w:t>G</w:t>
      </w:r>
      <w:r>
        <w:fldChar w:fldCharType="end"/>
      </w:r>
      <w:bookmarkEnd w:id="400"/>
      <w:r>
        <w:t>.  Instructions for deployment and uploading data from the Nuytco autonomous camera system.</w:t>
      </w:r>
      <w:bookmarkEnd w:id="401"/>
      <w:bookmarkEnd w:id="402"/>
      <w:bookmarkEnd w:id="403"/>
      <w:bookmarkEnd w:id="404"/>
    </w:p>
    <w:p w:rsidR="008B2F60" w:rsidRPr="00BA2B03" w:rsidRDefault="00DF6630" w:rsidP="008B2F60">
      <w:pPr>
        <w:rPr>
          <w:lang w:val="en-GB"/>
        </w:rPr>
      </w:pPr>
      <w:r>
        <w:rPr>
          <w:noProof/>
        </w:rPr>
        <w:drawing>
          <wp:anchor distT="0" distB="0" distL="114300" distR="114300" simplePos="0" relativeHeight="252036096" behindDoc="1" locked="0" layoutInCell="1" allowOverlap="1" wp14:anchorId="0019788C" wp14:editId="6C3237F2">
            <wp:simplePos x="0" y="0"/>
            <wp:positionH relativeFrom="column">
              <wp:posOffset>38100</wp:posOffset>
            </wp:positionH>
            <wp:positionV relativeFrom="paragraph">
              <wp:posOffset>97155</wp:posOffset>
            </wp:positionV>
            <wp:extent cx="5359831" cy="7315200"/>
            <wp:effectExtent l="19050" t="19050" r="12700" b="19050"/>
            <wp:wrapNone/>
            <wp:docPr id="112" name="Picture 112" descr="\\svbcpbsfp01\sablefish\Lacko\Paper_2012\nuytcoInstruc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vbcpbsfp01\sablefish\Lacko\Paper_2012\nuytcoInstructions1.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l="2540"/>
                    <a:stretch/>
                  </pic:blipFill>
                  <pic:spPr bwMode="auto">
                    <a:xfrm>
                      <a:off x="0" y="0"/>
                      <a:ext cx="5359831" cy="731520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DF6630">
      <w:pPr>
        <w:rPr>
          <w:lang w:val="en-GB"/>
        </w:rPr>
      </w:pPr>
    </w:p>
    <w:p w:rsidR="00DF6630" w:rsidRDefault="00DF6630" w:rsidP="00DF6630">
      <w:pPr>
        <w:ind w:firstLine="0"/>
        <w:rPr>
          <w:lang w:val="en-GB"/>
        </w:rPr>
      </w:pPr>
      <w:r>
        <w:rPr>
          <w:lang w:val="en-GB"/>
        </w:rPr>
        <w:lastRenderedPageBreak/>
        <w:t>Appendix G.  Continued.</w:t>
      </w:r>
    </w:p>
    <w:p w:rsidR="00DF6630" w:rsidRDefault="00DF6630" w:rsidP="00DF6630">
      <w:pPr>
        <w:ind w:firstLine="0"/>
        <w:rPr>
          <w:lang w:val="en-GB"/>
        </w:rPr>
      </w:pPr>
    </w:p>
    <w:p w:rsidR="00DF6630" w:rsidRDefault="00DF6630" w:rsidP="008B2F60">
      <w:pPr>
        <w:rPr>
          <w:lang w:val="en-GB"/>
        </w:rPr>
      </w:pPr>
    </w:p>
    <w:p w:rsidR="00DF6630" w:rsidRDefault="00DF6630" w:rsidP="008B2F60">
      <w:pPr>
        <w:rPr>
          <w:lang w:val="en-GB"/>
        </w:rPr>
      </w:pPr>
      <w:r>
        <w:rPr>
          <w:noProof/>
        </w:rPr>
        <w:drawing>
          <wp:anchor distT="0" distB="0" distL="114300" distR="114300" simplePos="0" relativeHeight="252037120" behindDoc="1" locked="0" layoutInCell="1" allowOverlap="1" wp14:anchorId="5D993BBF" wp14:editId="5A95E707">
            <wp:simplePos x="0" y="0"/>
            <wp:positionH relativeFrom="column">
              <wp:posOffset>104775</wp:posOffset>
            </wp:positionH>
            <wp:positionV relativeFrom="paragraph">
              <wp:posOffset>68580</wp:posOffset>
            </wp:positionV>
            <wp:extent cx="5466080" cy="7305675"/>
            <wp:effectExtent l="19050" t="19050" r="20320" b="28575"/>
            <wp:wrapNone/>
            <wp:docPr id="114" name="Picture 114" descr="\\svbcpbsfp01\sablefish\Lacko\Paper_2012\nuytcoInstruc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vbcpbsfp01\sablefish\Lacko\Paper_2012\nuytcoInstructions2.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l="3794"/>
                    <a:stretch/>
                  </pic:blipFill>
                  <pic:spPr bwMode="auto">
                    <a:xfrm>
                      <a:off x="0" y="0"/>
                      <a:ext cx="5466080" cy="7305675"/>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DF6630">
      <w:pPr>
        <w:ind w:firstLine="0"/>
        <w:rPr>
          <w:lang w:val="en-GB"/>
        </w:rPr>
      </w:pPr>
      <w:r>
        <w:rPr>
          <w:lang w:val="en-GB"/>
        </w:rPr>
        <w:t>Appendix G.  Continued.</w:t>
      </w:r>
    </w:p>
    <w:p w:rsidR="00DF6630" w:rsidRDefault="00DF6630" w:rsidP="008B2F60">
      <w:pPr>
        <w:rPr>
          <w:lang w:val="en-GB"/>
        </w:rPr>
      </w:pPr>
      <w:r>
        <w:rPr>
          <w:noProof/>
        </w:rPr>
        <w:drawing>
          <wp:anchor distT="0" distB="0" distL="114300" distR="114300" simplePos="0" relativeHeight="252038144" behindDoc="0" locked="0" layoutInCell="1" allowOverlap="1" wp14:anchorId="43CCCCD0" wp14:editId="22DA162A">
            <wp:simplePos x="0" y="0"/>
            <wp:positionH relativeFrom="column">
              <wp:posOffset>32657</wp:posOffset>
            </wp:positionH>
            <wp:positionV relativeFrom="paragraph">
              <wp:posOffset>134672</wp:posOffset>
            </wp:positionV>
            <wp:extent cx="5494925" cy="7315200"/>
            <wp:effectExtent l="19050" t="19050" r="10795" b="19050"/>
            <wp:wrapNone/>
            <wp:docPr id="115" name="Picture 115" descr="\\svbcpbsfp01\sablefish\Lacko\Paper_2012\nuytcoInstructio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vbcpbsfp01\sablefish\Lacko\Paper_2012\nuytcoInstructions3.png"/>
                    <pic:cNvPicPr>
                      <a:picLocks noChangeAspect="1" noChangeArrowheads="1"/>
                    </pic:cNvPicPr>
                  </pic:nvPicPr>
                  <pic:blipFill rotWithShape="1">
                    <a:blip r:embed="rId133">
                      <a:extLst>
                        <a:ext uri="{28A0092B-C50C-407E-A947-70E740481C1C}">
                          <a14:useLocalDpi xmlns:a14="http://schemas.microsoft.com/office/drawing/2010/main" val="0"/>
                        </a:ext>
                      </a:extLst>
                    </a:blip>
                    <a:srcRect l="2032" t="2863" r="3386" b="-1449"/>
                    <a:stretch/>
                  </pic:blipFill>
                  <pic:spPr bwMode="auto">
                    <a:xfrm>
                      <a:off x="0" y="0"/>
                      <a:ext cx="5517229" cy="7344893"/>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DF6630">
      <w:pPr>
        <w:ind w:firstLine="0"/>
        <w:rPr>
          <w:lang w:val="en-GB"/>
        </w:rPr>
      </w:pPr>
      <w:r>
        <w:rPr>
          <w:lang w:val="en-GB"/>
        </w:rPr>
        <w:lastRenderedPageBreak/>
        <w:t>Appendix G.  Continued.</w:t>
      </w:r>
    </w:p>
    <w:p w:rsidR="00DF6630" w:rsidRDefault="00DF6630" w:rsidP="008B2F60">
      <w:pPr>
        <w:rPr>
          <w:lang w:val="en-GB"/>
        </w:rPr>
      </w:pPr>
      <w:r>
        <w:rPr>
          <w:noProof/>
        </w:rPr>
        <w:drawing>
          <wp:anchor distT="0" distB="0" distL="114300" distR="114300" simplePos="0" relativeHeight="252039168" behindDoc="0" locked="0" layoutInCell="1" allowOverlap="1" wp14:anchorId="2391117E" wp14:editId="0F58C626">
            <wp:simplePos x="0" y="0"/>
            <wp:positionH relativeFrom="column">
              <wp:posOffset>-4666</wp:posOffset>
            </wp:positionH>
            <wp:positionV relativeFrom="paragraph">
              <wp:posOffset>108702</wp:posOffset>
            </wp:positionV>
            <wp:extent cx="5509911" cy="7408506"/>
            <wp:effectExtent l="19050" t="19050" r="14605" b="21590"/>
            <wp:wrapNone/>
            <wp:docPr id="116" name="Picture 116" descr="\\svbcpbsfp01\sablefish\Lacko\Paper_2012\nuytcoInstruction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vbcpbsfp01\sablefish\Lacko\Paper_2012\nuytcoInstructions4.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l="3488" b="1379"/>
                    <a:stretch/>
                  </pic:blipFill>
                  <pic:spPr bwMode="auto">
                    <a:xfrm>
                      <a:off x="0" y="0"/>
                      <a:ext cx="5531401" cy="743740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4B7484">
      <w:pPr>
        <w:ind w:firstLine="0"/>
        <w:rPr>
          <w:lang w:val="en-GB"/>
        </w:rPr>
      </w:pPr>
      <w:r>
        <w:rPr>
          <w:lang w:val="en-GB"/>
        </w:rPr>
        <w:lastRenderedPageBreak/>
        <w:t>Appendix G.  Continued.</w:t>
      </w:r>
    </w:p>
    <w:p w:rsidR="004B7484" w:rsidRDefault="004B7484" w:rsidP="008B2F60">
      <w:pPr>
        <w:rPr>
          <w:lang w:val="en-GB"/>
        </w:rPr>
      </w:pPr>
      <w:r>
        <w:rPr>
          <w:noProof/>
        </w:rPr>
        <w:drawing>
          <wp:anchor distT="0" distB="0" distL="114300" distR="114300" simplePos="0" relativeHeight="252041216" behindDoc="1" locked="0" layoutInCell="1" allowOverlap="1" wp14:anchorId="5BB65C32" wp14:editId="7DFBD36F">
            <wp:simplePos x="0" y="0"/>
            <wp:positionH relativeFrom="column">
              <wp:posOffset>-24130</wp:posOffset>
            </wp:positionH>
            <wp:positionV relativeFrom="paragraph">
              <wp:posOffset>160020</wp:posOffset>
            </wp:positionV>
            <wp:extent cx="5113020" cy="6852285"/>
            <wp:effectExtent l="19050" t="19050" r="11430" b="24765"/>
            <wp:wrapNone/>
            <wp:docPr id="119" name="Picture 119" descr="\\svbcpbsfp01\sablefish\Lacko\Paper_2012\nuytcoInstruction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vbcpbsfp01\sablefish\Lacko\Paper_2012\nuytcoInstructions6.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6100" r="2614"/>
                    <a:stretch/>
                  </pic:blipFill>
                  <pic:spPr bwMode="auto">
                    <a:xfrm>
                      <a:off x="0" y="0"/>
                      <a:ext cx="5113020" cy="6852285"/>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4B7484">
      <w:pPr>
        <w:ind w:firstLine="0"/>
        <w:rPr>
          <w:lang w:val="en-GB"/>
        </w:rPr>
      </w:pPr>
      <w:r>
        <w:rPr>
          <w:noProof/>
        </w:rPr>
        <w:lastRenderedPageBreak/>
        <w:drawing>
          <wp:anchor distT="0" distB="0" distL="114300" distR="114300" simplePos="0" relativeHeight="252040192" behindDoc="0" locked="0" layoutInCell="1" allowOverlap="1" wp14:anchorId="40EB5165" wp14:editId="1E9E6423">
            <wp:simplePos x="0" y="0"/>
            <wp:positionH relativeFrom="column">
              <wp:posOffset>-36428</wp:posOffset>
            </wp:positionH>
            <wp:positionV relativeFrom="paragraph">
              <wp:posOffset>309673</wp:posOffset>
            </wp:positionV>
            <wp:extent cx="5374433" cy="7453431"/>
            <wp:effectExtent l="19050" t="19050" r="17145" b="14605"/>
            <wp:wrapNone/>
            <wp:docPr id="118" name="Picture 118" descr="\\svbcpbsfp01\sablefish\Lacko\Paper_2012\nuytcoInstruction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vbcpbsfp01\sablefish\Lacko\Paper_2012\nuytcoInstructions5.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4035" t="1231" r="6200"/>
                    <a:stretch/>
                  </pic:blipFill>
                  <pic:spPr bwMode="auto">
                    <a:xfrm>
                      <a:off x="0" y="0"/>
                      <a:ext cx="5374433" cy="7453431"/>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GB"/>
        </w:rPr>
        <w:t>Appendix G.  Continued.</w:t>
      </w:r>
    </w:p>
    <w:p w:rsidR="004B7484" w:rsidRDefault="004B7484" w:rsidP="008B2F60">
      <w:pPr>
        <w:rPr>
          <w:lang w:val="en-GB"/>
        </w:rPr>
        <w:sectPr w:rsidR="004B7484" w:rsidSect="00DF6630">
          <w:pgSz w:w="12240" w:h="15840"/>
          <w:pgMar w:top="1440" w:right="1800" w:bottom="1440" w:left="1800" w:header="706" w:footer="706" w:gutter="0"/>
          <w:cols w:space="708"/>
          <w:docGrid w:linePitch="360"/>
        </w:sectPr>
      </w:pPr>
    </w:p>
    <w:p w:rsidR="008B2F60" w:rsidRDefault="008B2F60" w:rsidP="00537F99">
      <w:pPr>
        <w:pStyle w:val="Caption"/>
      </w:pPr>
      <w:bookmarkStart w:id="405" w:name="_Ref356282210"/>
      <w:bookmarkStart w:id="406" w:name="_Toc354993931"/>
      <w:bookmarkStart w:id="407" w:name="_Toc370203124"/>
      <w:bookmarkStart w:id="408" w:name="_Toc370203247"/>
      <w:bookmarkStart w:id="409" w:name="_Toc450637505"/>
      <w:r>
        <w:lastRenderedPageBreak/>
        <w:t xml:space="preserve">Appendix </w:t>
      </w:r>
      <w:r>
        <w:fldChar w:fldCharType="begin"/>
      </w:r>
      <w:r>
        <w:instrText xml:space="preserve"> SEQ Appendix \* ALPHABETIC </w:instrText>
      </w:r>
      <w:r>
        <w:fldChar w:fldCharType="separate"/>
      </w:r>
      <w:r w:rsidR="00E23AA3">
        <w:rPr>
          <w:noProof/>
        </w:rPr>
        <w:t>H</w:t>
      </w:r>
      <w:r>
        <w:fldChar w:fldCharType="end"/>
      </w:r>
      <w:bookmarkEnd w:id="405"/>
      <w:r>
        <w:t xml:space="preserve">.  Example of a plot using HOBOware© Lite Software.  The data table displays the </w:t>
      </w:r>
      <w:r w:rsidR="00537F99">
        <w:t xml:space="preserve">date, time, </w:t>
      </w:r>
      <w:r>
        <w:t>X, Y and Z acceleration in units of g-force (m/s</w:t>
      </w:r>
      <w:r w:rsidRPr="008B2F60">
        <w:rPr>
          <w:vertAlign w:val="superscript"/>
        </w:rPr>
        <w:t>2</w:t>
      </w:r>
      <w:r>
        <w:t xml:space="preserve">).  The graph shows the x, y and z readings over time, with the time of the last anchor being set over the stern and the first anchor hauled aboard </w:t>
      </w:r>
      <w:r w:rsidR="00537F99">
        <w:t>marked between the arrows.</w:t>
      </w:r>
      <w:bookmarkEnd w:id="406"/>
      <w:bookmarkEnd w:id="407"/>
      <w:bookmarkEnd w:id="408"/>
      <w:bookmarkEnd w:id="409"/>
    </w:p>
    <w:p w:rsidR="008B2F60" w:rsidRDefault="00537F99" w:rsidP="00C663BF">
      <w:pPr>
        <w:ind w:firstLine="0"/>
        <w:rPr>
          <w:lang w:val="en-GB"/>
        </w:rPr>
      </w:pPr>
      <w:r>
        <w:rPr>
          <w:noProof/>
        </w:rPr>
        <w:drawing>
          <wp:anchor distT="0" distB="0" distL="114300" distR="114300" simplePos="0" relativeHeight="252046336" behindDoc="1" locked="0" layoutInCell="1" allowOverlap="1" wp14:anchorId="3D746164" wp14:editId="34C90887">
            <wp:simplePos x="0" y="0"/>
            <wp:positionH relativeFrom="column">
              <wp:posOffset>9525</wp:posOffset>
            </wp:positionH>
            <wp:positionV relativeFrom="paragraph">
              <wp:posOffset>93345</wp:posOffset>
            </wp:positionV>
            <wp:extent cx="7354493" cy="3933825"/>
            <wp:effectExtent l="19050" t="19050" r="18415" b="9525"/>
            <wp:wrapNone/>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3549"/>
                    <a:stretch/>
                  </pic:blipFill>
                  <pic:spPr bwMode="auto">
                    <a:xfrm>
                      <a:off x="0" y="0"/>
                      <a:ext cx="7354493" cy="3933825"/>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0D51A3" w:rsidRDefault="000D51A3" w:rsidP="000D51A3">
      <w:pPr>
        <w:rPr>
          <w:lang w:val="en-GB"/>
        </w:rPr>
      </w:pPr>
    </w:p>
    <w:p w:rsidR="008F4FFC" w:rsidRDefault="008F4FFC" w:rsidP="000D51A3">
      <w:pPr>
        <w:ind w:firstLine="0"/>
      </w:pPr>
      <w:bookmarkStart w:id="410" w:name="_Toc450637506"/>
      <w:r>
        <w:lastRenderedPageBreak/>
        <w:t xml:space="preserve">Appendix </w:t>
      </w:r>
      <w:fldSimple w:instr=" SEQ Appendix \* ALPHABETIC ">
        <w:r w:rsidR="00E23AA3">
          <w:rPr>
            <w:noProof/>
          </w:rPr>
          <w:t>I</w:t>
        </w:r>
      </w:fldSimple>
      <w:r>
        <w:t xml:space="preserve">.  Details on </w:t>
      </w:r>
      <w:r w:rsidR="006F733D">
        <w:t>Sablefish</w:t>
      </w:r>
      <w:r>
        <w:t xml:space="preserve"> catch and numbers recovered, sampled and tagged during the 2012 charter.</w:t>
      </w:r>
      <w:bookmarkEnd w:id="410"/>
    </w:p>
    <w:p w:rsidR="008F4FFC" w:rsidRPr="006C15CA" w:rsidRDefault="002E6B80" w:rsidP="008F4FFC">
      <w:pPr>
        <w:rPr>
          <w:lang w:val="en-GB"/>
        </w:rPr>
      </w:pPr>
      <w:r w:rsidRPr="002E6B80">
        <w:rPr>
          <w:noProof/>
        </w:rPr>
        <w:drawing>
          <wp:anchor distT="0" distB="0" distL="114300" distR="114300" simplePos="0" relativeHeight="252100608" behindDoc="1" locked="0" layoutInCell="1" allowOverlap="1" wp14:anchorId="1F58FCA9" wp14:editId="33E19C2A">
            <wp:simplePos x="0" y="0"/>
            <wp:positionH relativeFrom="column">
              <wp:posOffset>0</wp:posOffset>
            </wp:positionH>
            <wp:positionV relativeFrom="paragraph">
              <wp:posOffset>139065</wp:posOffset>
            </wp:positionV>
            <wp:extent cx="8229600" cy="5026025"/>
            <wp:effectExtent l="0" t="0" r="0" b="317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229600" cy="5026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Pr="006C15CA" w:rsidRDefault="008F4FFC" w:rsidP="008F4FFC">
      <w:pPr>
        <w:rPr>
          <w:lang w:val="en-GB"/>
        </w:rPr>
      </w:pPr>
    </w:p>
    <w:p w:rsidR="008F4FFC" w:rsidRDefault="008F4FFC" w:rsidP="008F4FFC">
      <w:pPr>
        <w:ind w:firstLine="0"/>
        <w:rPr>
          <w:lang w:val="en-GB"/>
        </w:rPr>
      </w:pPr>
    </w:p>
    <w:p w:rsidR="008F4FFC" w:rsidRDefault="008F4FFC" w:rsidP="008F4FFC">
      <w:pPr>
        <w:ind w:firstLine="0"/>
        <w:rPr>
          <w:lang w:val="en-GB"/>
        </w:rPr>
      </w:pPr>
    </w:p>
    <w:p w:rsidR="008F4FFC" w:rsidRDefault="008F4FFC" w:rsidP="008F4FFC">
      <w:pPr>
        <w:ind w:firstLine="0"/>
        <w:rPr>
          <w:lang w:val="en-GB"/>
        </w:rPr>
      </w:pPr>
    </w:p>
    <w:p w:rsidR="008F4FFC" w:rsidRDefault="008F4FFC" w:rsidP="008F4FFC">
      <w:pPr>
        <w:ind w:firstLine="0"/>
        <w:rPr>
          <w:lang w:val="en-GB"/>
        </w:rPr>
      </w:pPr>
    </w:p>
    <w:p w:rsidR="008F4FFC" w:rsidRDefault="008F4FFC" w:rsidP="008F4FFC">
      <w:pPr>
        <w:ind w:firstLine="0"/>
        <w:rPr>
          <w:lang w:val="en-GB"/>
        </w:rPr>
      </w:pPr>
    </w:p>
    <w:p w:rsidR="008F4FFC" w:rsidRDefault="008F4FFC" w:rsidP="008F4FFC">
      <w:pPr>
        <w:ind w:firstLine="0"/>
        <w:rPr>
          <w:lang w:val="en-GB"/>
        </w:rPr>
      </w:pPr>
    </w:p>
    <w:p w:rsidR="008F4FFC" w:rsidRDefault="008F4FFC" w:rsidP="008F4FFC">
      <w:pPr>
        <w:ind w:firstLine="0"/>
        <w:rPr>
          <w:lang w:val="en-GB"/>
        </w:rPr>
      </w:pPr>
    </w:p>
    <w:p w:rsidR="008F4FFC" w:rsidRDefault="008F4FFC" w:rsidP="008F4FFC">
      <w:pPr>
        <w:ind w:firstLine="0"/>
        <w:rPr>
          <w:lang w:val="en-GB"/>
        </w:rPr>
      </w:pPr>
    </w:p>
    <w:p w:rsidR="000D51A3" w:rsidRDefault="000D51A3" w:rsidP="008F4FFC">
      <w:pPr>
        <w:ind w:firstLine="0"/>
      </w:pPr>
    </w:p>
    <w:p w:rsidR="008F4FFC" w:rsidRPr="006C15CA" w:rsidRDefault="008F4FFC" w:rsidP="008F4FFC">
      <w:pPr>
        <w:ind w:firstLine="0"/>
      </w:pPr>
      <w:r>
        <w:lastRenderedPageBreak/>
        <w:t xml:space="preserve">Appendix </w:t>
      </w:r>
      <w:r w:rsidR="000D51A3">
        <w:t>I</w:t>
      </w:r>
      <w:r>
        <w:t>.  Co</w:t>
      </w:r>
      <w:r w:rsidRPr="006C15CA">
        <w:t>ntinued.</w:t>
      </w:r>
    </w:p>
    <w:p w:rsidR="008F4FFC" w:rsidRDefault="00882553" w:rsidP="008F4FFC">
      <w:pPr>
        <w:ind w:firstLine="0"/>
      </w:pPr>
      <w:r w:rsidRPr="00882553">
        <w:rPr>
          <w:noProof/>
        </w:rPr>
        <w:drawing>
          <wp:anchor distT="0" distB="0" distL="114300" distR="114300" simplePos="0" relativeHeight="252072960" behindDoc="1" locked="0" layoutInCell="1" allowOverlap="1" wp14:anchorId="7130B6A5" wp14:editId="74DBCB67">
            <wp:simplePos x="0" y="0"/>
            <wp:positionH relativeFrom="column">
              <wp:posOffset>0</wp:posOffset>
            </wp:positionH>
            <wp:positionV relativeFrom="paragraph">
              <wp:posOffset>78740</wp:posOffset>
            </wp:positionV>
            <wp:extent cx="8229600" cy="516509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8229600" cy="51650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Pr="006C15CA" w:rsidRDefault="008F4FFC" w:rsidP="008F4FFC">
      <w:pPr>
        <w:ind w:firstLine="0"/>
      </w:pPr>
      <w:r>
        <w:lastRenderedPageBreak/>
        <w:t xml:space="preserve">Appendix </w:t>
      </w:r>
      <w:r w:rsidR="000D51A3">
        <w:t>I</w:t>
      </w:r>
      <w:r>
        <w:t>.  Co</w:t>
      </w:r>
      <w:r w:rsidRPr="006C15CA">
        <w:t>ntinued.</w:t>
      </w:r>
    </w:p>
    <w:p w:rsidR="008F4FFC" w:rsidRDefault="005C41AF" w:rsidP="008F4FFC">
      <w:pPr>
        <w:ind w:firstLine="0"/>
      </w:pPr>
      <w:r w:rsidRPr="005C41AF">
        <w:rPr>
          <w:noProof/>
        </w:rPr>
        <w:drawing>
          <wp:anchor distT="0" distB="0" distL="114300" distR="114300" simplePos="0" relativeHeight="252106752" behindDoc="1" locked="0" layoutInCell="1" allowOverlap="1" wp14:anchorId="2F172B2D" wp14:editId="26E02176">
            <wp:simplePos x="0" y="0"/>
            <wp:positionH relativeFrom="column">
              <wp:posOffset>0</wp:posOffset>
            </wp:positionH>
            <wp:positionV relativeFrom="paragraph">
              <wp:posOffset>81915</wp:posOffset>
            </wp:positionV>
            <wp:extent cx="8229600" cy="5305425"/>
            <wp:effectExtent l="0" t="0" r="0" b="952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229600" cy="5305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Pr="006C15CA" w:rsidRDefault="008F4FFC" w:rsidP="008F4FFC">
      <w:pPr>
        <w:ind w:firstLine="0"/>
      </w:pPr>
      <w:r>
        <w:lastRenderedPageBreak/>
        <w:t xml:space="preserve">Appendix </w:t>
      </w:r>
      <w:r w:rsidR="000D51A3">
        <w:t>I</w:t>
      </w:r>
      <w:r>
        <w:t>.  Co</w:t>
      </w:r>
      <w:r w:rsidRPr="006C15CA">
        <w:t xml:space="preserve">ntinued. </w:t>
      </w:r>
    </w:p>
    <w:p w:rsidR="008F4FFC" w:rsidRDefault="00180871" w:rsidP="008F4FFC">
      <w:pPr>
        <w:ind w:firstLine="0"/>
      </w:pPr>
      <w:r w:rsidRPr="00180871">
        <w:rPr>
          <w:noProof/>
        </w:rPr>
        <w:drawing>
          <wp:anchor distT="0" distB="0" distL="114300" distR="114300" simplePos="0" relativeHeight="252105728" behindDoc="1" locked="0" layoutInCell="1" allowOverlap="1" wp14:anchorId="7F70639C" wp14:editId="15AA5D46">
            <wp:simplePos x="0" y="0"/>
            <wp:positionH relativeFrom="column">
              <wp:posOffset>0</wp:posOffset>
            </wp:positionH>
            <wp:positionV relativeFrom="paragraph">
              <wp:posOffset>120015</wp:posOffset>
            </wp:positionV>
            <wp:extent cx="8229600" cy="5305425"/>
            <wp:effectExtent l="0" t="0" r="0" b="952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8229600" cy="5305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D0223C"/>
    <w:p w:rsidR="008F4FFC" w:rsidRDefault="008F4FFC" w:rsidP="00D0223C"/>
    <w:bookmarkEnd w:id="319"/>
    <w:bookmarkEnd w:id="320"/>
    <w:bookmarkEnd w:id="321"/>
    <w:p w:rsidR="008F4FFC" w:rsidRDefault="008F4FFC" w:rsidP="00D0223C"/>
    <w:p w:rsidR="005C745D" w:rsidRDefault="005C745D" w:rsidP="00D0223C"/>
    <w:p w:rsidR="005C745D" w:rsidRDefault="005C745D" w:rsidP="005C745D">
      <w:pPr>
        <w:pStyle w:val="Caption"/>
        <w:sectPr w:rsidR="005C745D" w:rsidSect="008B2F60">
          <w:pgSz w:w="15840" w:h="12240" w:orient="landscape"/>
          <w:pgMar w:top="1800" w:right="1440" w:bottom="1800" w:left="1440" w:header="706" w:footer="706" w:gutter="0"/>
          <w:cols w:space="708"/>
          <w:docGrid w:linePitch="360"/>
        </w:sectPr>
      </w:pPr>
    </w:p>
    <w:p w:rsidR="005C745D" w:rsidRDefault="005C745D" w:rsidP="005C745D">
      <w:pPr>
        <w:pStyle w:val="Caption"/>
      </w:pPr>
      <w:bookmarkStart w:id="411" w:name="_Toc370203125"/>
      <w:bookmarkStart w:id="412" w:name="_Toc370203248"/>
      <w:bookmarkStart w:id="413" w:name="_Toc450637507"/>
      <w:r>
        <w:lastRenderedPageBreak/>
        <w:t xml:space="preserve">Appendix </w:t>
      </w:r>
      <w:r>
        <w:fldChar w:fldCharType="begin"/>
      </w:r>
      <w:r>
        <w:instrText xml:space="preserve"> SEQ Appendix \* ALPHABETIC </w:instrText>
      </w:r>
      <w:r>
        <w:fldChar w:fldCharType="separate"/>
      </w:r>
      <w:r w:rsidR="00E23AA3">
        <w:rPr>
          <w:noProof/>
        </w:rPr>
        <w:t>J</w:t>
      </w:r>
      <w:r>
        <w:fldChar w:fldCharType="end"/>
      </w:r>
      <w:r>
        <w:t>.  Trap Gear Glossary.</w:t>
      </w:r>
      <w:bookmarkEnd w:id="411"/>
      <w:bookmarkEnd w:id="412"/>
      <w:bookmarkEnd w:id="413"/>
    </w:p>
    <w:p w:rsidR="005C745D" w:rsidRDefault="005C745D" w:rsidP="005C745D">
      <w:pPr>
        <w:autoSpaceDE w:val="0"/>
        <w:autoSpaceDN w:val="0"/>
        <w:adjustRightInd w:val="0"/>
        <w:ind w:firstLine="0"/>
        <w:rPr>
          <w:rFonts w:ascii="TimesNewRoman" w:hAnsi="TimesNewRoman" w:cs="TimesNewRoman"/>
        </w:rPr>
      </w:pPr>
      <w:r>
        <w:rPr>
          <w:rFonts w:ascii="TimesNewRoman,Bold" w:hAnsi="TimesNewRoman,Bold" w:cs="TimesNewRoman,Bold"/>
          <w:b/>
          <w:bCs/>
        </w:rPr>
        <w:t>Anchor</w:t>
      </w:r>
      <w:r>
        <w:rPr>
          <w:rFonts w:ascii="TimesNewRoman" w:hAnsi="TimesNewRoman" w:cs="TimesNewRoman"/>
        </w:rPr>
        <w:t>: Bundle of chains weighing approximately 60 kg (90 lb) that is attached to the</w:t>
      </w:r>
    </w:p>
    <w:p w:rsidR="005C745D" w:rsidRDefault="005C745D" w:rsidP="005C745D">
      <w:pPr>
        <w:autoSpaceDE w:val="0"/>
        <w:autoSpaceDN w:val="0"/>
        <w:adjustRightInd w:val="0"/>
        <w:ind w:left="1440" w:firstLine="0"/>
        <w:rPr>
          <w:rFonts w:ascii="TimesNewRoman" w:hAnsi="TimesNewRoman" w:cs="TimesNewRoman"/>
        </w:rPr>
      </w:pPr>
      <w:r>
        <w:rPr>
          <w:rFonts w:ascii="TimesNewRoman" w:hAnsi="TimesNewRoman" w:cs="TimesNewRoman"/>
        </w:rPr>
        <w:t>groundline on the becket before the first trap and after the last trap. The anchors prevent drifting and sliding of the groundline.</w:t>
      </w:r>
    </w:p>
    <w:p w:rsidR="005C745D" w:rsidRDefault="005C745D" w:rsidP="005C745D">
      <w:pPr>
        <w:autoSpaceDE w:val="0"/>
        <w:autoSpaceDN w:val="0"/>
        <w:adjustRightInd w:val="0"/>
        <w:ind w:firstLine="0"/>
        <w:rPr>
          <w:rFonts w:ascii="TimesNewRoman" w:hAnsi="TimesNewRoman" w:cs="TimesNewRoman"/>
        </w:rPr>
      </w:pPr>
      <w:r>
        <w:rPr>
          <w:rFonts w:ascii="TimesNewRoman,Bold" w:hAnsi="TimesNewRoman,Bold" w:cs="TimesNewRoman,Bold"/>
          <w:b/>
          <w:bCs/>
        </w:rPr>
        <w:t>Anchorline or buoyline</w:t>
      </w:r>
      <w:r>
        <w:rPr>
          <w:rFonts w:ascii="TimesNewRoman" w:hAnsi="TimesNewRoman" w:cs="TimesNewRoman"/>
        </w:rPr>
        <w:t xml:space="preserve">: A 549 m (300 fm) long 22 mm (7/8 in.) 3-ply polypropylene </w:t>
      </w:r>
      <w:r>
        <w:rPr>
          <w:rFonts w:ascii="TimesNewRoman" w:hAnsi="TimesNewRoman" w:cs="TimesNewRoman"/>
        </w:rPr>
        <w:tab/>
        <w:t xml:space="preserve">rope permanently attached to the groundline at the first and last becket. This line </w:t>
      </w:r>
      <w:r>
        <w:rPr>
          <w:rFonts w:ascii="TimesNewRoman" w:hAnsi="TimesNewRoman" w:cs="TimesNewRoman"/>
        </w:rPr>
        <w:tab/>
        <w:t>retrieves the anchor and groundline.</w:t>
      </w:r>
    </w:p>
    <w:p w:rsidR="005C745D" w:rsidRDefault="005C745D" w:rsidP="005C745D">
      <w:pPr>
        <w:autoSpaceDE w:val="0"/>
        <w:autoSpaceDN w:val="0"/>
        <w:adjustRightInd w:val="0"/>
        <w:ind w:firstLine="0"/>
        <w:rPr>
          <w:rFonts w:ascii="TimesNewRoman" w:hAnsi="TimesNewRoman" w:cs="TimesNewRoman"/>
        </w:rPr>
      </w:pPr>
      <w:r>
        <w:rPr>
          <w:rFonts w:ascii="TimesNewRoman,Bold" w:hAnsi="TimesNewRoman,Bold" w:cs="TimesNewRoman,Bold"/>
          <w:b/>
          <w:bCs/>
        </w:rPr>
        <w:t>Baitbag</w:t>
      </w:r>
      <w:r>
        <w:rPr>
          <w:rFonts w:ascii="TimesNewRoman" w:hAnsi="TimesNewRoman" w:cs="TimesNewRoman"/>
        </w:rPr>
        <w:t xml:space="preserve">: 15 x 20 cm (6 x 8 in.) 3.175 mm (1/8 in.) mesh bag with a nylon drawstring and </w:t>
      </w:r>
      <w:r>
        <w:rPr>
          <w:rFonts w:ascii="TimesNewRoman" w:hAnsi="TimesNewRoman" w:cs="TimesNewRoman"/>
        </w:rPr>
        <w:tab/>
        <w:t>no. 72 stainless steel halibut longline snap.</w:t>
      </w:r>
    </w:p>
    <w:p w:rsidR="005C745D" w:rsidRDefault="005C745D" w:rsidP="005C745D">
      <w:pPr>
        <w:autoSpaceDE w:val="0"/>
        <w:autoSpaceDN w:val="0"/>
        <w:adjustRightInd w:val="0"/>
        <w:ind w:firstLine="0"/>
        <w:rPr>
          <w:rFonts w:ascii="TimesNewRoman" w:hAnsi="TimesNewRoman" w:cs="TimesNewRoman"/>
        </w:rPr>
      </w:pPr>
      <w:r>
        <w:rPr>
          <w:rFonts w:ascii="TimesNewRoman,Bold" w:hAnsi="TimesNewRoman,Bold" w:cs="TimesNewRoman,Bold"/>
          <w:b/>
          <w:bCs/>
        </w:rPr>
        <w:t>Becket</w:t>
      </w:r>
      <w:r>
        <w:rPr>
          <w:rFonts w:ascii="TimesNewRoman" w:hAnsi="TimesNewRoman" w:cs="TimesNewRoman"/>
        </w:rPr>
        <w:t>: 13 mm (</w:t>
      </w:r>
      <w:r>
        <w:rPr>
          <w:rFonts w:ascii="TimesNewRoman" w:hAnsi="TimesNewRoman" w:cs="TimesNewRoman"/>
          <w:sz w:val="16"/>
          <w:szCs w:val="16"/>
        </w:rPr>
        <w:t>1</w:t>
      </w:r>
      <w:r>
        <w:rPr>
          <w:rFonts w:ascii="TimesNewRoman" w:hAnsi="TimesNewRoman" w:cs="TimesNewRoman"/>
        </w:rPr>
        <w:t>/</w:t>
      </w:r>
      <w:r>
        <w:rPr>
          <w:rFonts w:ascii="TimesNewRoman" w:hAnsi="TimesNewRoman" w:cs="TimesNewRoman"/>
          <w:sz w:val="16"/>
          <w:szCs w:val="16"/>
        </w:rPr>
        <w:t xml:space="preserve">2 </w:t>
      </w:r>
      <w:r>
        <w:rPr>
          <w:rFonts w:ascii="TimesNewRoman" w:hAnsi="TimesNewRoman" w:cs="TimesNewRoman"/>
        </w:rPr>
        <w:t xml:space="preserve">in.) diameter two-in-one braided nylon rope spliced into the </w:t>
      </w:r>
      <w:r>
        <w:rPr>
          <w:rFonts w:ascii="TimesNewRoman" w:hAnsi="TimesNewRoman" w:cs="TimesNewRoman"/>
        </w:rPr>
        <w:tab/>
        <w:t xml:space="preserve">groundline every 46 m (150 ft). Each becket forms a loop of approximately 15 cm </w:t>
      </w:r>
      <w:r>
        <w:rPr>
          <w:rFonts w:ascii="TimesNewRoman" w:hAnsi="TimesNewRoman" w:cs="TimesNewRoman"/>
        </w:rPr>
        <w:tab/>
        <w:t>(6 in.).</w:t>
      </w:r>
    </w:p>
    <w:p w:rsidR="005C745D" w:rsidRDefault="005C745D" w:rsidP="005C745D">
      <w:pPr>
        <w:autoSpaceDE w:val="0"/>
        <w:autoSpaceDN w:val="0"/>
        <w:adjustRightInd w:val="0"/>
        <w:ind w:firstLine="0"/>
        <w:rPr>
          <w:rFonts w:ascii="TimesNewRoman" w:hAnsi="TimesNewRoman" w:cs="TimesNewRoman"/>
        </w:rPr>
      </w:pPr>
      <w:r>
        <w:rPr>
          <w:rFonts w:ascii="TimesNewRoman,Bold" w:hAnsi="TimesNewRoman,Bold" w:cs="TimesNewRoman,Bold"/>
          <w:b/>
          <w:bCs/>
        </w:rPr>
        <w:t>Buoy</w:t>
      </w:r>
      <w:r>
        <w:rPr>
          <w:rFonts w:ascii="TimesNewRoman" w:hAnsi="TimesNewRoman" w:cs="TimesNewRoman"/>
        </w:rPr>
        <w:t>: 60 to 90 cm (2 to 3 ft) diameter Bright orange inflatable plastic bladders used in</w:t>
      </w:r>
    </w:p>
    <w:p w:rsidR="005C745D" w:rsidRDefault="005C745D" w:rsidP="005C745D">
      <w:pPr>
        <w:autoSpaceDE w:val="0"/>
        <w:autoSpaceDN w:val="0"/>
        <w:adjustRightInd w:val="0"/>
        <w:rPr>
          <w:rFonts w:ascii="TimesNewRoman" w:hAnsi="TimesNewRoman" w:cs="TimesNewRoman"/>
        </w:rPr>
      </w:pPr>
      <w:r>
        <w:rPr>
          <w:rFonts w:ascii="TimesNewRoman" w:hAnsi="TimesNewRoman" w:cs="TimesNewRoman"/>
        </w:rPr>
        <w:tab/>
        <w:t>combinations of two or three to suspend the sinkerline and buoyline.</w:t>
      </w:r>
    </w:p>
    <w:p w:rsidR="005C745D" w:rsidRDefault="005C745D" w:rsidP="005C745D">
      <w:pPr>
        <w:autoSpaceDE w:val="0"/>
        <w:autoSpaceDN w:val="0"/>
        <w:adjustRightInd w:val="0"/>
        <w:ind w:firstLine="0"/>
        <w:rPr>
          <w:rFonts w:ascii="TimesNewRoman" w:hAnsi="TimesNewRoman" w:cs="TimesNewRoman"/>
        </w:rPr>
      </w:pPr>
      <w:r>
        <w:rPr>
          <w:rFonts w:ascii="TimesNewRoman,Bold" w:hAnsi="TimesNewRoman,Bold" w:cs="TimesNewRoman,Bold"/>
          <w:b/>
          <w:bCs/>
        </w:rPr>
        <w:t>Bridle</w:t>
      </w:r>
      <w:r>
        <w:rPr>
          <w:rFonts w:ascii="TimesNewRoman" w:hAnsi="TimesNewRoman" w:cs="TimesNewRoman"/>
        </w:rPr>
        <w:t>: 13 mm (</w:t>
      </w:r>
      <w:r>
        <w:rPr>
          <w:rFonts w:ascii="TimesNewRoman" w:hAnsi="TimesNewRoman" w:cs="TimesNewRoman"/>
          <w:sz w:val="16"/>
          <w:szCs w:val="16"/>
        </w:rPr>
        <w:t>1</w:t>
      </w:r>
      <w:r>
        <w:rPr>
          <w:rFonts w:ascii="TimesNewRoman" w:hAnsi="TimesNewRoman" w:cs="TimesNewRoman"/>
        </w:rPr>
        <w:t>/</w:t>
      </w:r>
      <w:r>
        <w:rPr>
          <w:rFonts w:ascii="TimesNewRoman" w:hAnsi="TimesNewRoman" w:cs="TimesNewRoman"/>
          <w:sz w:val="16"/>
          <w:szCs w:val="16"/>
        </w:rPr>
        <w:t xml:space="preserve">2 </w:t>
      </w:r>
      <w:r>
        <w:rPr>
          <w:rFonts w:ascii="TimesNewRoman" w:hAnsi="TimesNewRoman" w:cs="TimesNewRoman"/>
        </w:rPr>
        <w:t xml:space="preserve">in.) 3-ply polypropylene rope "double" fastened at three points to the </w:t>
      </w:r>
      <w:r>
        <w:rPr>
          <w:rFonts w:ascii="TimesNewRoman" w:hAnsi="TimesNewRoman" w:cs="TimesNewRoman"/>
        </w:rPr>
        <w:tab/>
        <w:t xml:space="preserve">top hoop of the trap and knotted at a single point to form a loop of approximately </w:t>
      </w:r>
      <w:r>
        <w:rPr>
          <w:rFonts w:ascii="TimesNewRoman" w:hAnsi="TimesNewRoman" w:cs="TimesNewRoman"/>
        </w:rPr>
        <w:tab/>
        <w:t xml:space="preserve">158 cm (62 in.) long with a snap bent on to the end. This bridle is fastened onto </w:t>
      </w:r>
      <w:r>
        <w:rPr>
          <w:rFonts w:ascii="TimesNewRoman" w:hAnsi="TimesNewRoman" w:cs="TimesNewRoman"/>
        </w:rPr>
        <w:tab/>
        <w:t xml:space="preserve">the top hoop in such a manner that pressure is inward on the tunnel when the trap </w:t>
      </w:r>
      <w:r>
        <w:rPr>
          <w:rFonts w:ascii="TimesNewRoman" w:hAnsi="TimesNewRoman" w:cs="TimesNewRoman"/>
        </w:rPr>
        <w:tab/>
        <w:t>is being retrieved.</w:t>
      </w:r>
    </w:p>
    <w:p w:rsidR="005C745D" w:rsidRDefault="005C745D" w:rsidP="005C745D">
      <w:pPr>
        <w:autoSpaceDE w:val="0"/>
        <w:autoSpaceDN w:val="0"/>
        <w:adjustRightInd w:val="0"/>
        <w:ind w:firstLine="0"/>
        <w:rPr>
          <w:rFonts w:ascii="TimesNewRoman" w:hAnsi="TimesNewRoman" w:cs="TimesNewRoman"/>
        </w:rPr>
      </w:pPr>
      <w:r>
        <w:rPr>
          <w:rFonts w:ascii="TimesNewRoman,Bold" w:hAnsi="TimesNewRoman,Bold" w:cs="TimesNewRoman,Bold"/>
          <w:b/>
          <w:bCs/>
        </w:rPr>
        <w:t>Drum</w:t>
      </w:r>
      <w:r>
        <w:rPr>
          <w:rFonts w:ascii="TimesNewRoman" w:hAnsi="TimesNewRoman" w:cs="TimesNewRoman"/>
        </w:rPr>
        <w:t>: Large capacity spool or drum that stores 3 to 5 complete anchor and groundline</w:t>
      </w:r>
    </w:p>
    <w:p w:rsidR="005C745D" w:rsidRDefault="005C745D" w:rsidP="005C745D">
      <w:pPr>
        <w:autoSpaceDE w:val="0"/>
        <w:autoSpaceDN w:val="0"/>
        <w:adjustRightInd w:val="0"/>
        <w:rPr>
          <w:rFonts w:ascii="TimesNewRoman" w:hAnsi="TimesNewRoman" w:cs="TimesNewRoman"/>
        </w:rPr>
      </w:pPr>
      <w:r>
        <w:rPr>
          <w:rFonts w:ascii="TimesNewRoman" w:hAnsi="TimesNewRoman" w:cs="TimesNewRoman"/>
        </w:rPr>
        <w:tab/>
        <w:t>combinations.</w:t>
      </w:r>
    </w:p>
    <w:p w:rsidR="005C745D" w:rsidRDefault="005C745D" w:rsidP="005C745D">
      <w:pPr>
        <w:autoSpaceDE w:val="0"/>
        <w:autoSpaceDN w:val="0"/>
        <w:adjustRightInd w:val="0"/>
        <w:ind w:firstLine="0"/>
        <w:rPr>
          <w:rFonts w:ascii="TimesNewRoman" w:hAnsi="TimesNewRoman" w:cs="TimesNewRoman"/>
        </w:rPr>
      </w:pPr>
      <w:r>
        <w:rPr>
          <w:rFonts w:ascii="TimesNewRoman,Bold" w:hAnsi="TimesNewRoman,Bold" w:cs="TimesNewRoman,Bold"/>
          <w:b/>
          <w:bCs/>
        </w:rPr>
        <w:t>Escape panel</w:t>
      </w:r>
      <w:r>
        <w:rPr>
          <w:rFonts w:ascii="TimesNewRoman" w:hAnsi="TimesNewRoman" w:cs="TimesNewRoman"/>
        </w:rPr>
        <w:t xml:space="preserve">: 12 meshes of the trap web located in the upper half of one of the panels </w:t>
      </w:r>
      <w:r>
        <w:rPr>
          <w:rFonts w:ascii="TimesNewRoman" w:hAnsi="TimesNewRoman" w:cs="TimesNewRoman"/>
        </w:rPr>
        <w:tab/>
        <w:t xml:space="preserve">opposite the tunnel and cut along the horizontal bar to make a triangular opening   </w:t>
      </w:r>
      <w:r>
        <w:rPr>
          <w:rFonts w:ascii="TimesNewRoman" w:hAnsi="TimesNewRoman" w:cs="TimesNewRoman"/>
        </w:rPr>
        <w:tab/>
        <w:t xml:space="preserve">of approximately 25 cm (l0 in.) when allowed to hang loose. The cut is laced </w:t>
      </w:r>
      <w:r>
        <w:rPr>
          <w:rFonts w:ascii="TimesNewRoman" w:hAnsi="TimesNewRoman" w:cs="TimesNewRoman"/>
        </w:rPr>
        <w:tab/>
        <w:t xml:space="preserve">closed with a single piece of 2 mm cotton "butcher" twine. The purpose of the </w:t>
      </w:r>
      <w:r>
        <w:rPr>
          <w:rFonts w:ascii="TimesNewRoman" w:hAnsi="TimesNewRoman" w:cs="TimesNewRoman"/>
        </w:rPr>
        <w:tab/>
        <w:t xml:space="preserve">panel is to create an opening when the cotton twine rots if the trap is lost while </w:t>
      </w:r>
      <w:r>
        <w:rPr>
          <w:rFonts w:ascii="TimesNewRoman" w:hAnsi="TimesNewRoman" w:cs="TimesNewRoman"/>
        </w:rPr>
        <w:tab/>
        <w:t>fishing, i.e., to prevent ghost-fishing.</w:t>
      </w:r>
    </w:p>
    <w:p w:rsidR="005C745D" w:rsidRDefault="005C745D" w:rsidP="005C745D">
      <w:pPr>
        <w:autoSpaceDE w:val="0"/>
        <w:autoSpaceDN w:val="0"/>
        <w:adjustRightInd w:val="0"/>
        <w:ind w:firstLine="0"/>
        <w:rPr>
          <w:rFonts w:ascii="TimesNewRoman" w:hAnsi="TimesNewRoman" w:cs="TimesNewRoman"/>
        </w:rPr>
      </w:pPr>
      <w:r>
        <w:rPr>
          <w:rFonts w:ascii="TimesNewRoman,Bold" w:hAnsi="TimesNewRoman,Bold" w:cs="TimesNewRoman,Bold"/>
          <w:b/>
          <w:bCs/>
        </w:rPr>
        <w:t>Flagpole</w:t>
      </w:r>
      <w:r>
        <w:rPr>
          <w:rFonts w:ascii="TimesNewRoman" w:hAnsi="TimesNewRoman" w:cs="TimesNewRoman"/>
        </w:rPr>
        <w:t>: Attached to buoys and helps to locate the end of the string.</w:t>
      </w:r>
    </w:p>
    <w:p w:rsidR="005C745D" w:rsidRDefault="005C745D" w:rsidP="005C745D">
      <w:pPr>
        <w:autoSpaceDE w:val="0"/>
        <w:autoSpaceDN w:val="0"/>
        <w:adjustRightInd w:val="0"/>
        <w:ind w:firstLine="0"/>
        <w:rPr>
          <w:rFonts w:ascii="TimesNewRoman" w:hAnsi="TimesNewRoman" w:cs="TimesNewRoman"/>
        </w:rPr>
      </w:pPr>
      <w:r>
        <w:rPr>
          <w:rFonts w:ascii="TimesNewRoman,Bold" w:hAnsi="TimesNewRoman,Bold" w:cs="TimesNewRoman,Bold"/>
          <w:b/>
          <w:bCs/>
        </w:rPr>
        <w:t>Groundline</w:t>
      </w:r>
      <w:r>
        <w:rPr>
          <w:rFonts w:ascii="TimesNewRoman" w:hAnsi="TimesNewRoman" w:cs="TimesNewRoman"/>
        </w:rPr>
        <w:t xml:space="preserve">: 22 mm (7/8 in.) 3 ply polypropylene rope of various lengths depending on </w:t>
      </w:r>
      <w:r>
        <w:rPr>
          <w:rFonts w:ascii="TimesNewRoman" w:hAnsi="TimesNewRoman" w:cs="TimesNewRoman"/>
        </w:rPr>
        <w:tab/>
        <w:t>the depth of the set.</w:t>
      </w:r>
    </w:p>
    <w:p w:rsidR="005C745D" w:rsidRDefault="005C745D" w:rsidP="005C745D">
      <w:pPr>
        <w:autoSpaceDE w:val="0"/>
        <w:autoSpaceDN w:val="0"/>
        <w:adjustRightInd w:val="0"/>
        <w:ind w:firstLine="0"/>
        <w:rPr>
          <w:rFonts w:ascii="TimesNewRoman" w:hAnsi="TimesNewRoman" w:cs="TimesNewRoman"/>
        </w:rPr>
      </w:pPr>
      <w:r>
        <w:rPr>
          <w:rFonts w:ascii="TimesNewRoman,Bold" w:hAnsi="TimesNewRoman,Bold" w:cs="TimesNewRoman,Bold"/>
          <w:b/>
          <w:bCs/>
        </w:rPr>
        <w:t>Hauler or power block</w:t>
      </w:r>
      <w:r>
        <w:rPr>
          <w:rFonts w:ascii="TimesNewRoman" w:hAnsi="TimesNewRoman" w:cs="TimesNewRoman"/>
        </w:rPr>
        <w:t xml:space="preserve">: Hydraulic powered pulley that hauls all the line at </w:t>
      </w:r>
      <w:r>
        <w:rPr>
          <w:rFonts w:ascii="TimesNewRoman" w:hAnsi="TimesNewRoman" w:cs="TimesNewRoman"/>
        </w:rPr>
        <w:tab/>
        <w:t xml:space="preserve">approximately 30 m (100 ft) per minute aboard the vessel prior to winding or </w:t>
      </w:r>
      <w:r>
        <w:rPr>
          <w:rFonts w:ascii="TimesNewRoman" w:hAnsi="TimesNewRoman" w:cs="TimesNewRoman"/>
        </w:rPr>
        <w:tab/>
        <w:t>storing on the drum.</w:t>
      </w:r>
    </w:p>
    <w:p w:rsidR="005C745D" w:rsidRDefault="005C745D" w:rsidP="005C745D">
      <w:pPr>
        <w:autoSpaceDE w:val="0"/>
        <w:autoSpaceDN w:val="0"/>
        <w:adjustRightInd w:val="0"/>
        <w:ind w:firstLine="0"/>
        <w:rPr>
          <w:rFonts w:ascii="TimesNewRoman" w:hAnsi="TimesNewRoman" w:cs="TimesNewRoman"/>
        </w:rPr>
      </w:pPr>
      <w:r>
        <w:rPr>
          <w:rFonts w:ascii="TimesNewRoman,Bold" w:hAnsi="TimesNewRoman,Bold" w:cs="TimesNewRoman,Bold"/>
          <w:b/>
          <w:bCs/>
        </w:rPr>
        <w:t>Ring</w:t>
      </w:r>
      <w:r>
        <w:rPr>
          <w:rFonts w:ascii="TimesNewRoman" w:hAnsi="TimesNewRoman" w:cs="TimesNewRoman"/>
        </w:rPr>
        <w:t xml:space="preserve">: 52 mm (2 in.) diameter 8 mm (5/16 in.) stainless steel ring bent or knotted onto </w:t>
      </w:r>
      <w:r>
        <w:rPr>
          <w:rFonts w:ascii="TimesNewRoman" w:hAnsi="TimesNewRoman" w:cs="TimesNewRoman"/>
        </w:rPr>
        <w:tab/>
        <w:t>becket.</w:t>
      </w:r>
    </w:p>
    <w:p w:rsidR="005C745D" w:rsidRDefault="005C745D" w:rsidP="005C745D">
      <w:pPr>
        <w:autoSpaceDE w:val="0"/>
        <w:autoSpaceDN w:val="0"/>
        <w:adjustRightInd w:val="0"/>
        <w:ind w:firstLine="0"/>
        <w:rPr>
          <w:rFonts w:ascii="TimesNewRoman" w:hAnsi="TimesNewRoman" w:cs="TimesNewRoman"/>
        </w:rPr>
      </w:pPr>
      <w:r>
        <w:rPr>
          <w:rFonts w:ascii="TimesNewRoman,Bold" w:hAnsi="TimesNewRoman,Bold" w:cs="TimesNewRoman,Bold"/>
          <w:b/>
          <w:bCs/>
        </w:rPr>
        <w:t>Shotline</w:t>
      </w:r>
      <w:r>
        <w:rPr>
          <w:rFonts w:ascii="TimesNewRoman" w:hAnsi="TimesNewRoman" w:cs="TimesNewRoman"/>
        </w:rPr>
        <w:t xml:space="preserve">: Additional pieces of 22 mm (7/8 in.) polypropylene rope used to extend the </w:t>
      </w:r>
      <w:r>
        <w:rPr>
          <w:rFonts w:ascii="TimesNewRoman" w:hAnsi="TimesNewRoman" w:cs="TimesNewRoman"/>
        </w:rPr>
        <w:tab/>
        <w:t>anchor or buoyline, usually 91 m (50 fm) or 183 m (100 fm) long.</w:t>
      </w:r>
    </w:p>
    <w:p w:rsidR="005C745D" w:rsidRDefault="005C745D" w:rsidP="005C745D">
      <w:pPr>
        <w:autoSpaceDE w:val="0"/>
        <w:autoSpaceDN w:val="0"/>
        <w:adjustRightInd w:val="0"/>
        <w:ind w:firstLine="0"/>
        <w:rPr>
          <w:rFonts w:ascii="TimesNewRoman" w:hAnsi="TimesNewRoman" w:cs="TimesNewRoman"/>
        </w:rPr>
      </w:pPr>
      <w:r>
        <w:rPr>
          <w:rFonts w:ascii="TimesNewRoman,Bold" w:hAnsi="TimesNewRoman,Bold" w:cs="TimesNewRoman,Bold"/>
          <w:b/>
          <w:bCs/>
        </w:rPr>
        <w:t>Sinkerline</w:t>
      </w:r>
      <w:r>
        <w:rPr>
          <w:rFonts w:ascii="TimesNewRoman" w:hAnsi="TimesNewRoman" w:cs="TimesNewRoman"/>
        </w:rPr>
        <w:t xml:space="preserve">: 19 mm (3/4 in.) 3-ply nylon rope attached to the top of the buoyline or </w:t>
      </w:r>
      <w:r>
        <w:rPr>
          <w:rFonts w:ascii="TimesNewRoman" w:hAnsi="TimesNewRoman" w:cs="TimesNewRoman"/>
        </w:rPr>
        <w:tab/>
        <w:t xml:space="preserve">shotlines. The purpose of this line is to prevent the polypropylene anchor or </w:t>
      </w:r>
      <w:r>
        <w:rPr>
          <w:rFonts w:ascii="TimesNewRoman" w:hAnsi="TimesNewRoman" w:cs="TimesNewRoman"/>
        </w:rPr>
        <w:tab/>
        <w:t xml:space="preserve">buoyline from floating and "puddling" on the surface and posing a hazard to </w:t>
      </w:r>
      <w:r>
        <w:rPr>
          <w:rFonts w:ascii="TimesNewRoman" w:hAnsi="TimesNewRoman" w:cs="TimesNewRoman"/>
        </w:rPr>
        <w:tab/>
        <w:t>navigation. The line is usually 9l m (50 fm) or 183 m (100 fm) long.</w:t>
      </w:r>
    </w:p>
    <w:p w:rsidR="005C745D" w:rsidRDefault="005C745D" w:rsidP="005C745D">
      <w:pPr>
        <w:autoSpaceDE w:val="0"/>
        <w:autoSpaceDN w:val="0"/>
        <w:adjustRightInd w:val="0"/>
        <w:ind w:firstLine="0"/>
        <w:rPr>
          <w:rFonts w:ascii="TimesNewRoman" w:hAnsi="TimesNewRoman" w:cs="TimesNewRoman"/>
        </w:rPr>
      </w:pPr>
      <w:r>
        <w:rPr>
          <w:rFonts w:ascii="TimesNewRoman,Bold" w:hAnsi="TimesNewRoman,Bold" w:cs="TimesNewRoman,Bold"/>
          <w:b/>
          <w:bCs/>
        </w:rPr>
        <w:t>Snap</w:t>
      </w:r>
      <w:r>
        <w:rPr>
          <w:rFonts w:ascii="TimesNewRoman" w:hAnsi="TimesNewRoman" w:cs="TimesNewRoman"/>
        </w:rPr>
        <w:t xml:space="preserve">: Galvanised cast steel device with ring on one end and a spring loaded enclosure on </w:t>
      </w:r>
      <w:r>
        <w:rPr>
          <w:rFonts w:ascii="TimesNewRoman" w:hAnsi="TimesNewRoman" w:cs="TimesNewRoman"/>
        </w:rPr>
        <w:tab/>
        <w:t>the other end strong enough to withstand a 1400 kg (3000 lb) strain.</w:t>
      </w:r>
    </w:p>
    <w:p w:rsidR="005C745D" w:rsidRDefault="005C745D" w:rsidP="005C745D">
      <w:pPr>
        <w:autoSpaceDE w:val="0"/>
        <w:autoSpaceDN w:val="0"/>
        <w:adjustRightInd w:val="0"/>
        <w:ind w:left="720" w:hanging="720"/>
        <w:rPr>
          <w:rFonts w:ascii="TimesNewRoman" w:hAnsi="TimesNewRoman" w:cs="TimesNewRoman"/>
        </w:rPr>
      </w:pPr>
      <w:r>
        <w:rPr>
          <w:rFonts w:ascii="TimesNewRoman,Bold" w:hAnsi="TimesNewRoman,Bold" w:cs="TimesNewRoman,Bold"/>
          <w:b/>
          <w:bCs/>
        </w:rPr>
        <w:t>Traps</w:t>
      </w:r>
      <w:r>
        <w:rPr>
          <w:rFonts w:ascii="TimesNewRoman" w:hAnsi="TimesNewRoman" w:cs="TimesNewRoman"/>
        </w:rPr>
        <w:t xml:space="preserve">: The traps are a Korean design adopted and modified by local fishers to local conditions. They are designed and constructed to stack into each other when transported or stored. The traps are constructed of mild steel rod welded at all </w:t>
      </w:r>
      <w:r>
        <w:rPr>
          <w:rFonts w:ascii="TimesNewRoman" w:hAnsi="TimesNewRoman" w:cs="TimesNewRoman"/>
        </w:rPr>
        <w:lastRenderedPageBreak/>
        <w:t xml:space="preserve">junctures. The top hoop diameter is 84 cm (33 in.), the bottom hoop diameter is 137.2 cm (54 in.), and the 6 vertical members are 79 cm (31 in.) long giving the trap a 74 cm (29 in.) vertical height. Horizontal bars are attached midway between the top and bottom hoops in 5 of the 6 vertical panels. The trap is covered or caped with a single piece of black nylon #48 thread </w:t>
      </w:r>
      <w:r>
        <w:rPr>
          <w:rFonts w:ascii="TimesNewRoman" w:hAnsi="TimesNewRoman" w:cs="TimesNewRoman"/>
        </w:rPr>
        <w:tab/>
        <w:t>70 mm web (measured inside the knots when the web is stretched flat). This is fastened to the frame so that the top is permanently closed and the bottom can be opened and closed with a draw string. The one side panel without a horizontal bar is not covered with web and accommodates the trap entrance or tunnel. The tunnel is constructed of two pieces of green 44 mm (#18) knotless braided web. The two seams of the tunnel are fastened together prior to attaching to the frame of the trap. When the tunnel is fastened to the trap it slopes downward with a 36 cm (14 in.) opening or slit. The bottom part of the slit will be taut and the top will be loose when the tunnel is stretched into place from the opposite panel of the trap. The tunnel extends 64 cm (25 in.) into the trap. When the trap is prepared for fishing both the tunnel lines and the bottom closing line (4 mm braided single-ply polypropylene twine) are pulled taut, looped together and knotted at a single point. The tunnel and bottom closing lines are of sufficient length to allow the bottom and the tunnel to collapse completely against the inside of the trap to allow for stacking. One of the panels opposite the tunnel contains the escape panel (defined above). Chafing line (10 mm (</w:t>
      </w:r>
      <w:r>
        <w:rPr>
          <w:rFonts w:ascii="TimesNewRoman" w:hAnsi="TimesNewRoman" w:cs="TimesNewRoman"/>
          <w:sz w:val="16"/>
          <w:szCs w:val="16"/>
        </w:rPr>
        <w:t>3</w:t>
      </w:r>
      <w:r>
        <w:rPr>
          <w:rFonts w:ascii="TimesNewRoman" w:hAnsi="TimesNewRoman" w:cs="TimesNewRoman"/>
        </w:rPr>
        <w:t>/</w:t>
      </w:r>
      <w:r>
        <w:rPr>
          <w:rFonts w:ascii="TimesNewRoman" w:hAnsi="TimesNewRoman" w:cs="TimesNewRoman"/>
          <w:sz w:val="16"/>
          <w:szCs w:val="16"/>
        </w:rPr>
        <w:t xml:space="preserve">8 </w:t>
      </w:r>
      <w:r>
        <w:rPr>
          <w:rFonts w:ascii="TimesNewRoman" w:hAnsi="TimesNewRoman" w:cs="TimesNewRoman"/>
        </w:rPr>
        <w:t>in.) and 13 mm (</w:t>
      </w:r>
      <w:r>
        <w:rPr>
          <w:rFonts w:ascii="TimesNewRoman" w:hAnsi="TimesNewRoman" w:cs="TimesNewRoman"/>
          <w:sz w:val="16"/>
          <w:szCs w:val="16"/>
        </w:rPr>
        <w:t>1</w:t>
      </w:r>
      <w:r>
        <w:rPr>
          <w:rFonts w:ascii="TimesNewRoman" w:hAnsi="TimesNewRoman" w:cs="TimesNewRoman"/>
        </w:rPr>
        <w:t>/</w:t>
      </w:r>
      <w:r>
        <w:rPr>
          <w:rFonts w:ascii="TimesNewRoman" w:hAnsi="TimesNewRoman" w:cs="TimesNewRoman"/>
          <w:sz w:val="16"/>
          <w:szCs w:val="16"/>
        </w:rPr>
        <w:t xml:space="preserve">2 </w:t>
      </w:r>
      <w:r>
        <w:rPr>
          <w:rFonts w:ascii="TimesNewRoman" w:hAnsi="TimesNewRoman" w:cs="TimesNewRoman"/>
        </w:rPr>
        <w:t>in.) diameter 3-ply polypropylene) is wrapped around all the frame members to protect the web after the trap is covered.</w:t>
      </w:r>
    </w:p>
    <w:p w:rsidR="005C745D" w:rsidRDefault="005C745D" w:rsidP="005C745D">
      <w:pPr>
        <w:autoSpaceDE w:val="0"/>
        <w:autoSpaceDN w:val="0"/>
        <w:adjustRightInd w:val="0"/>
        <w:rPr>
          <w:rFonts w:ascii="TimesNewRoman" w:hAnsi="TimesNewRoman" w:cs="TimesNewRoman"/>
        </w:rPr>
      </w:pPr>
    </w:p>
    <w:p w:rsidR="005C745D" w:rsidRDefault="005C745D" w:rsidP="005C745D">
      <w:pPr>
        <w:autoSpaceDE w:val="0"/>
        <w:autoSpaceDN w:val="0"/>
        <w:adjustRightInd w:val="0"/>
        <w:rPr>
          <w:rFonts w:ascii="TimesNewRoman,Bold" w:hAnsi="TimesNewRoman,Bold" w:cs="TimesNewRoman,Bold"/>
          <w:sz w:val="20"/>
        </w:rPr>
      </w:pPr>
      <w:r>
        <w:rPr>
          <w:rFonts w:ascii="TimesNewRoman" w:hAnsi="TimesNewRoman" w:cs="TimesNewRoman"/>
        </w:rPr>
        <w:t>(Descriptions were modified from Smith et al. 1996)</w:t>
      </w:r>
    </w:p>
    <w:p w:rsidR="005C745D" w:rsidRPr="005C745D" w:rsidRDefault="005C745D" w:rsidP="005C745D"/>
    <w:sectPr w:rsidR="005C745D" w:rsidRPr="005C745D" w:rsidSect="005C745D">
      <w:pgSz w:w="12240" w:h="15840"/>
      <w:pgMar w:top="1440" w:right="1800" w:bottom="1440" w:left="180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0709" w:rsidRDefault="007F0709" w:rsidP="00782FFF">
      <w:r>
        <w:separator/>
      </w:r>
    </w:p>
  </w:endnote>
  <w:endnote w:type="continuationSeparator" w:id="0">
    <w:p w:rsidR="007F0709" w:rsidRDefault="007F0709" w:rsidP="00782F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icrosoft Sans Serif">
    <w:panose1 w:val="020B0604020202020204"/>
    <w:charset w:val="00"/>
    <w:family w:val="swiss"/>
    <w:pitch w:val="variable"/>
    <w:sig w:usb0="E1002AFF" w:usb1="C0000002" w:usb2="00000008" w:usb3="00000000" w:csb0="000101FF" w:csb1="00000000"/>
  </w:font>
  <w:font w:name="TimesNewRoman">
    <w:panose1 w:val="00000000000000000000"/>
    <w:charset w:val="00"/>
    <w:family w:val="roman"/>
    <w:notTrueType/>
    <w:pitch w:val="default"/>
    <w:sig w:usb0="00000003" w:usb1="00000000" w:usb2="00000000" w:usb3="00000000" w:csb0="00000001" w:csb1="00000000"/>
  </w:font>
  <w:font w:name="TimesNewRomanPSMT">
    <w:panose1 w:val="00000000000000000000"/>
    <w:charset w:val="00"/>
    <w:family w:val="roman"/>
    <w:notTrueType/>
    <w:pitch w:val="default"/>
    <w:sig w:usb0="00000003" w:usb1="00000000" w:usb2="00000000" w:usb3="00000000" w:csb0="00000001" w:csb1="00000000"/>
  </w:font>
  <w:font w:name="Times-Roman">
    <w:panose1 w:val="00000000000000000000"/>
    <w:charset w:val="00"/>
    <w:family w:val="roman"/>
    <w:notTrueType/>
    <w:pitch w:val="default"/>
    <w:sig w:usb0="00000003" w:usb1="00000000" w:usb2="00000000" w:usb3="00000000" w:csb0="00000001" w:csb1="00000000"/>
  </w:font>
  <w:font w:name="TimesNewRoman,Bold">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0709" w:rsidRDefault="007F0709">
    <w:pPr>
      <w:pStyle w:val="Footer"/>
      <w:jc w:val="center"/>
    </w:pPr>
  </w:p>
  <w:p w:rsidR="007F0709" w:rsidRDefault="007F070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2754877"/>
      <w:docPartObj>
        <w:docPartGallery w:val="Page Numbers (Bottom of Page)"/>
        <w:docPartUnique/>
      </w:docPartObj>
    </w:sdtPr>
    <w:sdtEndPr>
      <w:rPr>
        <w:color w:val="808080" w:themeColor="background1" w:themeShade="80"/>
        <w:spacing w:val="60"/>
      </w:rPr>
    </w:sdtEndPr>
    <w:sdtContent>
      <w:p w:rsidR="007F0709" w:rsidRDefault="007F0709">
        <w:pPr>
          <w:pStyle w:val="Footer"/>
          <w:pBdr>
            <w:top w:val="single" w:sz="4" w:space="1" w:color="D9D9D9" w:themeColor="background1" w:themeShade="D9"/>
          </w:pBdr>
          <w:jc w:val="right"/>
        </w:pPr>
        <w:r>
          <w:fldChar w:fldCharType="begin"/>
        </w:r>
        <w:r>
          <w:instrText xml:space="preserve"> PAGE  \* roman  \* MERGEFORMAT </w:instrText>
        </w:r>
        <w:r>
          <w:fldChar w:fldCharType="separate"/>
        </w:r>
        <w:r w:rsidR="00EC69CC">
          <w:rPr>
            <w:noProof/>
          </w:rPr>
          <w:t>xiv</w:t>
        </w:r>
        <w:r>
          <w:fldChar w:fldCharType="end"/>
        </w:r>
        <w:r>
          <w:t xml:space="preserve"> | </w:t>
        </w:r>
        <w:r>
          <w:rPr>
            <w:color w:val="808080" w:themeColor="background1" w:themeShade="80"/>
            <w:spacing w:val="60"/>
          </w:rPr>
          <w:t>Page</w:t>
        </w:r>
      </w:p>
    </w:sdtContent>
  </w:sdt>
  <w:p w:rsidR="007F0709" w:rsidRDefault="007F070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2170248"/>
      <w:docPartObj>
        <w:docPartGallery w:val="Page Numbers (Bottom of Page)"/>
        <w:docPartUnique/>
      </w:docPartObj>
    </w:sdtPr>
    <w:sdtEndPr>
      <w:rPr>
        <w:color w:val="808080" w:themeColor="background1" w:themeShade="80"/>
        <w:spacing w:val="60"/>
      </w:rPr>
    </w:sdtEndPr>
    <w:sdtContent>
      <w:p w:rsidR="007F0709" w:rsidRDefault="007F0709">
        <w:pPr>
          <w:pStyle w:val="Footer"/>
          <w:pBdr>
            <w:top w:val="single" w:sz="4" w:space="1" w:color="D9D9D9" w:themeColor="background1" w:themeShade="D9"/>
          </w:pBdr>
          <w:jc w:val="right"/>
        </w:pPr>
        <w:r>
          <w:fldChar w:fldCharType="begin"/>
        </w:r>
        <w:r>
          <w:instrText xml:space="preserve"> PAGE   \* MERGEFORMAT </w:instrText>
        </w:r>
        <w:r>
          <w:fldChar w:fldCharType="separate"/>
        </w:r>
        <w:r w:rsidR="00EC69CC">
          <w:rPr>
            <w:noProof/>
          </w:rPr>
          <w:t>63</w:t>
        </w:r>
        <w:r>
          <w:rPr>
            <w:noProof/>
          </w:rPr>
          <w:fldChar w:fldCharType="end"/>
        </w:r>
        <w:r>
          <w:t xml:space="preserve"> | </w:t>
        </w:r>
        <w:r>
          <w:rPr>
            <w:color w:val="808080" w:themeColor="background1" w:themeShade="80"/>
            <w:spacing w:val="60"/>
          </w:rPr>
          <w:t>Page</w:t>
        </w:r>
      </w:p>
    </w:sdtContent>
  </w:sdt>
  <w:p w:rsidR="007F0709" w:rsidRDefault="007F070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0709" w:rsidRDefault="007F0709" w:rsidP="00782FFF">
      <w:r>
        <w:separator/>
      </w:r>
    </w:p>
  </w:footnote>
  <w:footnote w:type="continuationSeparator" w:id="0">
    <w:p w:rsidR="007F0709" w:rsidRDefault="007F0709" w:rsidP="00782FF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E85229F0"/>
    <w:lvl w:ilvl="0">
      <w:start w:val="1"/>
      <w:numFmt w:val="decimal"/>
      <w:pStyle w:val="ListNumber"/>
      <w:lvlText w:val="%1."/>
      <w:lvlJc w:val="left"/>
      <w:pPr>
        <w:tabs>
          <w:tab w:val="num" w:pos="360"/>
        </w:tabs>
        <w:ind w:left="360" w:hanging="360"/>
      </w:pPr>
    </w:lvl>
  </w:abstractNum>
  <w:abstractNum w:abstractNumId="1">
    <w:nsid w:val="014C7077"/>
    <w:multiLevelType w:val="hybridMultilevel"/>
    <w:tmpl w:val="8FDA41DA"/>
    <w:lvl w:ilvl="0" w:tplc="10090011">
      <w:start w:val="1"/>
      <w:numFmt w:val="bullet"/>
      <w:lvlText w:val=""/>
      <w:lvlJc w:val="left"/>
      <w:pPr>
        <w:tabs>
          <w:tab w:val="num" w:pos="2880"/>
        </w:tabs>
        <w:ind w:left="2880" w:hanging="360"/>
      </w:pPr>
      <w:rPr>
        <w:rFonts w:ascii="Symbol" w:hAnsi="Symbol" w:hint="default"/>
      </w:rPr>
    </w:lvl>
    <w:lvl w:ilvl="1" w:tplc="04090003">
      <w:start w:val="1"/>
      <w:numFmt w:val="bullet"/>
      <w:lvlText w:val="o"/>
      <w:lvlJc w:val="left"/>
      <w:pPr>
        <w:tabs>
          <w:tab w:val="num" w:pos="3240"/>
        </w:tabs>
        <w:ind w:left="3240" w:hanging="360"/>
      </w:pPr>
      <w:rPr>
        <w:rFonts w:ascii="Courier New" w:hAnsi="Courier New" w:cs="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cs="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cs="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2">
    <w:nsid w:val="03AE481A"/>
    <w:multiLevelType w:val="hybridMultilevel"/>
    <w:tmpl w:val="C3844734"/>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F3E69E7"/>
    <w:multiLevelType w:val="multilevel"/>
    <w:tmpl w:val="673E185E"/>
    <w:lvl w:ilvl="0">
      <w:start w:val="1"/>
      <w:numFmt w:val="decimal"/>
      <w:suff w:val="space"/>
      <w:lvlText w:val="%1.0"/>
      <w:lvlJc w:val="left"/>
      <w:pPr>
        <w:ind w:left="432" w:hanging="432"/>
      </w:pPr>
      <w:rPr>
        <w:rFonts w:hint="default"/>
      </w:rPr>
    </w:lvl>
    <w:lvl w:ilvl="1">
      <w:start w:val="1"/>
      <w:numFmt w:val="decimal"/>
      <w:lvlRestart w:val="0"/>
      <w:suff w:val="space"/>
      <w:lvlText w:val="%1.%2"/>
      <w:lvlJc w:val="left"/>
      <w:pPr>
        <w:ind w:left="860" w:hanging="860"/>
      </w:pPr>
      <w:rPr>
        <w:rFonts w:hint="default"/>
      </w:rPr>
    </w:lvl>
    <w:lvl w:ilvl="2">
      <w:start w:val="1"/>
      <w:numFmt w:val="decimal"/>
      <w:lvlRestart w:val="0"/>
      <w:suff w:val="space"/>
      <w:lvlText w:val="%1.%2.%3"/>
      <w:lvlJc w:val="left"/>
      <w:pPr>
        <w:ind w:left="578" w:hanging="720"/>
      </w:pPr>
      <w:rPr>
        <w:rFonts w:hint="default"/>
      </w:rPr>
    </w:lvl>
    <w:lvl w:ilvl="3">
      <w:start w:val="1"/>
      <w:numFmt w:val="decimal"/>
      <w:lvlRestart w:val="0"/>
      <w:suff w:val="space"/>
      <w:lvlText w:val="%1.%2.%3.%4"/>
      <w:lvlJc w:val="left"/>
      <w:pPr>
        <w:ind w:left="580" w:hanging="864"/>
      </w:pPr>
      <w:rPr>
        <w:rFonts w:hint="default"/>
      </w:rPr>
    </w:lvl>
    <w:lvl w:ilvl="4">
      <w:start w:val="1"/>
      <w:numFmt w:val="decimal"/>
      <w:lvlText w:val="%1.%2.%3.%4.%5"/>
      <w:lvlJc w:val="left"/>
      <w:pPr>
        <w:tabs>
          <w:tab w:val="num" w:pos="724"/>
        </w:tabs>
        <w:ind w:left="724" w:hanging="440"/>
      </w:pPr>
      <w:rPr>
        <w:rFonts w:hint="default"/>
      </w:rPr>
    </w:lvl>
    <w:lvl w:ilvl="5">
      <w:start w:val="1"/>
      <w:numFmt w:val="decimal"/>
      <w:lvlText w:val="%1.%2.%3.%4.%5.%6"/>
      <w:lvlJc w:val="left"/>
      <w:pPr>
        <w:tabs>
          <w:tab w:val="num" w:pos="868"/>
        </w:tabs>
        <w:ind w:left="868" w:hanging="1152"/>
      </w:pPr>
      <w:rPr>
        <w:rFonts w:hint="default"/>
      </w:rPr>
    </w:lvl>
    <w:lvl w:ilvl="6">
      <w:start w:val="1"/>
      <w:numFmt w:val="decimal"/>
      <w:lvlText w:val="%1.%2.%3.%4.%5.%6.%7"/>
      <w:lvlJc w:val="left"/>
      <w:pPr>
        <w:tabs>
          <w:tab w:val="num" w:pos="1012"/>
        </w:tabs>
        <w:ind w:left="1012" w:hanging="1296"/>
      </w:pPr>
      <w:rPr>
        <w:rFonts w:hint="default"/>
      </w:rPr>
    </w:lvl>
    <w:lvl w:ilvl="7">
      <w:start w:val="1"/>
      <w:numFmt w:val="decimal"/>
      <w:lvlText w:val="%1.%2.%3.%4.%5.%6.%7.%8"/>
      <w:lvlJc w:val="left"/>
      <w:pPr>
        <w:tabs>
          <w:tab w:val="num" w:pos="1156"/>
        </w:tabs>
        <w:ind w:left="1156" w:hanging="1440"/>
      </w:pPr>
      <w:rPr>
        <w:rFonts w:hint="default"/>
      </w:rPr>
    </w:lvl>
    <w:lvl w:ilvl="8">
      <w:start w:val="1"/>
      <w:numFmt w:val="decimal"/>
      <w:lvlText w:val="%1.%2.%3.%4.%5.%6.%7.%8.%9"/>
      <w:lvlJc w:val="left"/>
      <w:pPr>
        <w:tabs>
          <w:tab w:val="num" w:pos="1300"/>
        </w:tabs>
        <w:ind w:left="1300" w:hanging="1584"/>
      </w:pPr>
      <w:rPr>
        <w:rFonts w:hint="default"/>
      </w:rPr>
    </w:lvl>
  </w:abstractNum>
  <w:abstractNum w:abstractNumId="4">
    <w:nsid w:val="2FAC098B"/>
    <w:multiLevelType w:val="multilevel"/>
    <w:tmpl w:val="9D680E1A"/>
    <w:lvl w:ilvl="0">
      <w:start w:val="1"/>
      <w:numFmt w:val="decimal"/>
      <w:pStyle w:val="myheading1"/>
      <w:suff w:val="space"/>
      <w:lvlText w:val="%1.0"/>
      <w:lvlJc w:val="left"/>
      <w:pPr>
        <w:ind w:left="680" w:hanging="680"/>
      </w:pPr>
      <w:rPr>
        <w:rFonts w:hint="default"/>
      </w:rPr>
    </w:lvl>
    <w:lvl w:ilvl="1">
      <w:start w:val="1"/>
      <w:numFmt w:val="decimal"/>
      <w:lvlRestart w:val="0"/>
      <w:pStyle w:val="myheading2"/>
      <w:suff w:val="space"/>
      <w:lvlText w:val="%1.%2"/>
      <w:lvlJc w:val="left"/>
      <w:pPr>
        <w:ind w:left="680" w:hanging="680"/>
      </w:pPr>
      <w:rPr>
        <w:rFonts w:hint="default"/>
      </w:rPr>
    </w:lvl>
    <w:lvl w:ilvl="2">
      <w:start w:val="1"/>
      <w:numFmt w:val="decimal"/>
      <w:lvlRestart w:val="0"/>
      <w:pStyle w:val="myheading3"/>
      <w:suff w:val="space"/>
      <w:lvlText w:val="%1.%2.%3"/>
      <w:lvlJc w:val="left"/>
      <w:pPr>
        <w:ind w:left="680" w:hanging="680"/>
      </w:pPr>
      <w:rPr>
        <w:rFonts w:hint="default"/>
      </w:rPr>
    </w:lvl>
    <w:lvl w:ilvl="3">
      <w:start w:val="1"/>
      <w:numFmt w:val="decimal"/>
      <w:lvlRestart w:val="0"/>
      <w:pStyle w:val="myheading4"/>
      <w:suff w:val="space"/>
      <w:lvlText w:val="%1.%2.%3.%4"/>
      <w:lvlJc w:val="left"/>
      <w:pPr>
        <w:ind w:left="0" w:firstLine="680"/>
      </w:pPr>
      <w:rPr>
        <w:rFonts w:hint="default"/>
        <w:b/>
      </w:rPr>
    </w:lvl>
    <w:lvl w:ilvl="4">
      <w:start w:val="1"/>
      <w:numFmt w:val="decimal"/>
      <w:lvlText w:val="%1.%2.%3.%4.%5"/>
      <w:lvlJc w:val="left"/>
      <w:pPr>
        <w:tabs>
          <w:tab w:val="num" w:pos="1982"/>
        </w:tabs>
        <w:ind w:left="680" w:firstLine="0"/>
      </w:pPr>
      <w:rPr>
        <w:rFonts w:hint="default"/>
      </w:rPr>
    </w:lvl>
    <w:lvl w:ilvl="5">
      <w:start w:val="1"/>
      <w:numFmt w:val="decimal"/>
      <w:pStyle w:val="Heading6"/>
      <w:lvlText w:val="%1.%2.%3.%4.%5.%6"/>
      <w:lvlJc w:val="left"/>
      <w:pPr>
        <w:tabs>
          <w:tab w:val="num" w:pos="2126"/>
        </w:tabs>
        <w:ind w:left="2126" w:hanging="1152"/>
      </w:pPr>
      <w:rPr>
        <w:rFonts w:hint="default"/>
      </w:rPr>
    </w:lvl>
    <w:lvl w:ilvl="6">
      <w:start w:val="1"/>
      <w:numFmt w:val="decimal"/>
      <w:pStyle w:val="Heading7"/>
      <w:lvlText w:val="%1.%2.%3.%4.%5.%6.%7"/>
      <w:lvlJc w:val="left"/>
      <w:pPr>
        <w:tabs>
          <w:tab w:val="num" w:pos="2270"/>
        </w:tabs>
        <w:ind w:left="2270" w:hanging="1296"/>
      </w:pPr>
      <w:rPr>
        <w:rFonts w:hint="default"/>
      </w:rPr>
    </w:lvl>
    <w:lvl w:ilvl="7">
      <w:start w:val="1"/>
      <w:numFmt w:val="decimal"/>
      <w:pStyle w:val="Heading8"/>
      <w:lvlText w:val="%1.%2.%3.%4.%5.%6.%7.%8"/>
      <w:lvlJc w:val="left"/>
      <w:pPr>
        <w:tabs>
          <w:tab w:val="num" w:pos="2414"/>
        </w:tabs>
        <w:ind w:left="2414" w:hanging="1440"/>
      </w:pPr>
      <w:rPr>
        <w:rFonts w:hint="default"/>
      </w:rPr>
    </w:lvl>
    <w:lvl w:ilvl="8">
      <w:start w:val="1"/>
      <w:numFmt w:val="decimal"/>
      <w:pStyle w:val="Heading9"/>
      <w:lvlText w:val="%1.%2.%3.%4.%5.%6.%7.%8.%9"/>
      <w:lvlJc w:val="left"/>
      <w:pPr>
        <w:tabs>
          <w:tab w:val="num" w:pos="2558"/>
        </w:tabs>
        <w:ind w:left="2558" w:hanging="1584"/>
      </w:pPr>
      <w:rPr>
        <w:rFonts w:hint="default"/>
      </w:rPr>
    </w:lvl>
  </w:abstractNum>
  <w:abstractNum w:abstractNumId="5">
    <w:nsid w:val="45062783"/>
    <w:multiLevelType w:val="multilevel"/>
    <w:tmpl w:val="1B62D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4946ED9"/>
    <w:multiLevelType w:val="hybridMultilevel"/>
    <w:tmpl w:val="532C30B8"/>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7">
    <w:nsid w:val="5AFB147D"/>
    <w:multiLevelType w:val="multilevel"/>
    <w:tmpl w:val="89FAA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64F54644"/>
    <w:multiLevelType w:val="multilevel"/>
    <w:tmpl w:val="CAF8459A"/>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6AD24A72"/>
    <w:multiLevelType w:val="hybridMultilevel"/>
    <w:tmpl w:val="C0A0647C"/>
    <w:lvl w:ilvl="0" w:tplc="7FE285DE">
      <w:start w:val="1"/>
      <w:numFmt w:val="bullet"/>
      <w:lvlText w:val=""/>
      <w:lvlJc w:val="left"/>
      <w:pPr>
        <w:tabs>
          <w:tab w:val="num" w:pos="1080"/>
        </w:tabs>
        <w:ind w:left="1080" w:hanging="360"/>
      </w:pPr>
      <w:rPr>
        <w:rFonts w:ascii="Symbol" w:hAnsi="Symbol" w:hint="default"/>
      </w:rPr>
    </w:lvl>
    <w:lvl w:ilvl="1" w:tplc="10090003" w:tentative="1">
      <w:start w:val="1"/>
      <w:numFmt w:val="bullet"/>
      <w:lvlText w:val="o"/>
      <w:lvlJc w:val="left"/>
      <w:pPr>
        <w:tabs>
          <w:tab w:val="num" w:pos="1800"/>
        </w:tabs>
        <w:ind w:left="1800" w:hanging="360"/>
      </w:pPr>
      <w:rPr>
        <w:rFonts w:ascii="Courier New" w:hAnsi="Courier New" w:cs="Courier New" w:hint="default"/>
      </w:rPr>
    </w:lvl>
    <w:lvl w:ilvl="2" w:tplc="10090005" w:tentative="1">
      <w:start w:val="1"/>
      <w:numFmt w:val="bullet"/>
      <w:lvlText w:val=""/>
      <w:lvlJc w:val="left"/>
      <w:pPr>
        <w:tabs>
          <w:tab w:val="num" w:pos="2520"/>
        </w:tabs>
        <w:ind w:left="2520" w:hanging="360"/>
      </w:pPr>
      <w:rPr>
        <w:rFonts w:ascii="Wingdings" w:hAnsi="Wingdings" w:hint="default"/>
      </w:rPr>
    </w:lvl>
    <w:lvl w:ilvl="3" w:tplc="10090001" w:tentative="1">
      <w:start w:val="1"/>
      <w:numFmt w:val="bullet"/>
      <w:lvlText w:val=""/>
      <w:lvlJc w:val="left"/>
      <w:pPr>
        <w:tabs>
          <w:tab w:val="num" w:pos="3240"/>
        </w:tabs>
        <w:ind w:left="3240" w:hanging="360"/>
      </w:pPr>
      <w:rPr>
        <w:rFonts w:ascii="Symbol" w:hAnsi="Symbol" w:hint="default"/>
      </w:rPr>
    </w:lvl>
    <w:lvl w:ilvl="4" w:tplc="10090003" w:tentative="1">
      <w:start w:val="1"/>
      <w:numFmt w:val="bullet"/>
      <w:lvlText w:val="o"/>
      <w:lvlJc w:val="left"/>
      <w:pPr>
        <w:tabs>
          <w:tab w:val="num" w:pos="3960"/>
        </w:tabs>
        <w:ind w:left="3960" w:hanging="360"/>
      </w:pPr>
      <w:rPr>
        <w:rFonts w:ascii="Courier New" w:hAnsi="Courier New" w:cs="Courier New" w:hint="default"/>
      </w:rPr>
    </w:lvl>
    <w:lvl w:ilvl="5" w:tplc="10090005" w:tentative="1">
      <w:start w:val="1"/>
      <w:numFmt w:val="bullet"/>
      <w:lvlText w:val=""/>
      <w:lvlJc w:val="left"/>
      <w:pPr>
        <w:tabs>
          <w:tab w:val="num" w:pos="4680"/>
        </w:tabs>
        <w:ind w:left="4680" w:hanging="360"/>
      </w:pPr>
      <w:rPr>
        <w:rFonts w:ascii="Wingdings" w:hAnsi="Wingdings" w:hint="default"/>
      </w:rPr>
    </w:lvl>
    <w:lvl w:ilvl="6" w:tplc="10090001" w:tentative="1">
      <w:start w:val="1"/>
      <w:numFmt w:val="bullet"/>
      <w:lvlText w:val=""/>
      <w:lvlJc w:val="left"/>
      <w:pPr>
        <w:tabs>
          <w:tab w:val="num" w:pos="5400"/>
        </w:tabs>
        <w:ind w:left="5400" w:hanging="360"/>
      </w:pPr>
      <w:rPr>
        <w:rFonts w:ascii="Symbol" w:hAnsi="Symbol" w:hint="default"/>
      </w:rPr>
    </w:lvl>
    <w:lvl w:ilvl="7" w:tplc="10090003" w:tentative="1">
      <w:start w:val="1"/>
      <w:numFmt w:val="bullet"/>
      <w:lvlText w:val="o"/>
      <w:lvlJc w:val="left"/>
      <w:pPr>
        <w:tabs>
          <w:tab w:val="num" w:pos="6120"/>
        </w:tabs>
        <w:ind w:left="6120" w:hanging="360"/>
      </w:pPr>
      <w:rPr>
        <w:rFonts w:ascii="Courier New" w:hAnsi="Courier New" w:cs="Courier New" w:hint="default"/>
      </w:rPr>
    </w:lvl>
    <w:lvl w:ilvl="8" w:tplc="10090005" w:tentative="1">
      <w:start w:val="1"/>
      <w:numFmt w:val="bullet"/>
      <w:lvlText w:val=""/>
      <w:lvlJc w:val="left"/>
      <w:pPr>
        <w:tabs>
          <w:tab w:val="num" w:pos="6840"/>
        </w:tabs>
        <w:ind w:left="6840" w:hanging="360"/>
      </w:pPr>
      <w:rPr>
        <w:rFonts w:ascii="Wingdings" w:hAnsi="Wingdings" w:hint="default"/>
      </w:rPr>
    </w:lvl>
  </w:abstractNum>
  <w:num w:numId="1">
    <w:abstractNumId w:val="4"/>
  </w:num>
  <w:num w:numId="2">
    <w:abstractNumId w:val="3"/>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num>
  <w:num w:numId="5">
    <w:abstractNumId w:val="9"/>
  </w:num>
  <w:num w:numId="6">
    <w:abstractNumId w:val="0"/>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7"/>
  </w:num>
  <w:num w:numId="11">
    <w:abstractNumId w:val="5"/>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5F87"/>
    <w:rsid w:val="0000261D"/>
    <w:rsid w:val="00006806"/>
    <w:rsid w:val="00006BD7"/>
    <w:rsid w:val="00007FF0"/>
    <w:rsid w:val="00011FDA"/>
    <w:rsid w:val="00021DB9"/>
    <w:rsid w:val="000254C7"/>
    <w:rsid w:val="00025A21"/>
    <w:rsid w:val="0002795F"/>
    <w:rsid w:val="00030AD8"/>
    <w:rsid w:val="000320B8"/>
    <w:rsid w:val="00032230"/>
    <w:rsid w:val="000326D2"/>
    <w:rsid w:val="00035FF5"/>
    <w:rsid w:val="00037C87"/>
    <w:rsid w:val="0004124F"/>
    <w:rsid w:val="00043E87"/>
    <w:rsid w:val="000449BB"/>
    <w:rsid w:val="00046777"/>
    <w:rsid w:val="00046FA7"/>
    <w:rsid w:val="0005074B"/>
    <w:rsid w:val="00050DE7"/>
    <w:rsid w:val="00051B1E"/>
    <w:rsid w:val="000536B5"/>
    <w:rsid w:val="00053E4D"/>
    <w:rsid w:val="000557D6"/>
    <w:rsid w:val="00055A6C"/>
    <w:rsid w:val="00056286"/>
    <w:rsid w:val="00056A1B"/>
    <w:rsid w:val="00057315"/>
    <w:rsid w:val="0006452A"/>
    <w:rsid w:val="00064956"/>
    <w:rsid w:val="00064A64"/>
    <w:rsid w:val="00065C09"/>
    <w:rsid w:val="00067B2F"/>
    <w:rsid w:val="0007086D"/>
    <w:rsid w:val="000730B5"/>
    <w:rsid w:val="00077FBF"/>
    <w:rsid w:val="0008012F"/>
    <w:rsid w:val="000802DC"/>
    <w:rsid w:val="00085ECE"/>
    <w:rsid w:val="00087B52"/>
    <w:rsid w:val="00091484"/>
    <w:rsid w:val="00091F65"/>
    <w:rsid w:val="000923AD"/>
    <w:rsid w:val="00092E01"/>
    <w:rsid w:val="000957C2"/>
    <w:rsid w:val="00095823"/>
    <w:rsid w:val="00096654"/>
    <w:rsid w:val="00096EE1"/>
    <w:rsid w:val="00097197"/>
    <w:rsid w:val="000A004B"/>
    <w:rsid w:val="000A1C7D"/>
    <w:rsid w:val="000A3009"/>
    <w:rsid w:val="000A305E"/>
    <w:rsid w:val="000A3C40"/>
    <w:rsid w:val="000A4C44"/>
    <w:rsid w:val="000A5B6F"/>
    <w:rsid w:val="000A68C1"/>
    <w:rsid w:val="000A7407"/>
    <w:rsid w:val="000A7B0C"/>
    <w:rsid w:val="000B1AA9"/>
    <w:rsid w:val="000B3C79"/>
    <w:rsid w:val="000B4EE3"/>
    <w:rsid w:val="000B503D"/>
    <w:rsid w:val="000B538E"/>
    <w:rsid w:val="000B679F"/>
    <w:rsid w:val="000C0528"/>
    <w:rsid w:val="000C5252"/>
    <w:rsid w:val="000C7941"/>
    <w:rsid w:val="000D0D3C"/>
    <w:rsid w:val="000D3A46"/>
    <w:rsid w:val="000D4319"/>
    <w:rsid w:val="000D51A3"/>
    <w:rsid w:val="000D51BF"/>
    <w:rsid w:val="000D614A"/>
    <w:rsid w:val="000D617A"/>
    <w:rsid w:val="000D7F98"/>
    <w:rsid w:val="000E02E9"/>
    <w:rsid w:val="000E031D"/>
    <w:rsid w:val="000E0AD6"/>
    <w:rsid w:val="000E0F8D"/>
    <w:rsid w:val="000E1516"/>
    <w:rsid w:val="000E6737"/>
    <w:rsid w:val="000E776A"/>
    <w:rsid w:val="000E7A9D"/>
    <w:rsid w:val="000F18B7"/>
    <w:rsid w:val="000F1B26"/>
    <w:rsid w:val="000F1D0A"/>
    <w:rsid w:val="000F27F4"/>
    <w:rsid w:val="000F34D6"/>
    <w:rsid w:val="000F628D"/>
    <w:rsid w:val="000F7023"/>
    <w:rsid w:val="000F7872"/>
    <w:rsid w:val="00104764"/>
    <w:rsid w:val="00111428"/>
    <w:rsid w:val="00111E7E"/>
    <w:rsid w:val="00112603"/>
    <w:rsid w:val="00121A9D"/>
    <w:rsid w:val="00123BCA"/>
    <w:rsid w:val="00125E2E"/>
    <w:rsid w:val="0013057E"/>
    <w:rsid w:val="0013062C"/>
    <w:rsid w:val="00130F7F"/>
    <w:rsid w:val="001318C4"/>
    <w:rsid w:val="00132AB8"/>
    <w:rsid w:val="001348EB"/>
    <w:rsid w:val="00134D0E"/>
    <w:rsid w:val="0013583F"/>
    <w:rsid w:val="00135FE7"/>
    <w:rsid w:val="00141459"/>
    <w:rsid w:val="0014215F"/>
    <w:rsid w:val="00142262"/>
    <w:rsid w:val="001435FA"/>
    <w:rsid w:val="00143A38"/>
    <w:rsid w:val="0014554C"/>
    <w:rsid w:val="00145761"/>
    <w:rsid w:val="0014617F"/>
    <w:rsid w:val="001465E5"/>
    <w:rsid w:val="00150EB7"/>
    <w:rsid w:val="0015234C"/>
    <w:rsid w:val="00152FAE"/>
    <w:rsid w:val="00154BAB"/>
    <w:rsid w:val="001551DD"/>
    <w:rsid w:val="00160291"/>
    <w:rsid w:val="00161163"/>
    <w:rsid w:val="00162107"/>
    <w:rsid w:val="00162F2A"/>
    <w:rsid w:val="0016630E"/>
    <w:rsid w:val="00167458"/>
    <w:rsid w:val="00167627"/>
    <w:rsid w:val="001700BB"/>
    <w:rsid w:val="00172094"/>
    <w:rsid w:val="001729FD"/>
    <w:rsid w:val="0017320B"/>
    <w:rsid w:val="00173B10"/>
    <w:rsid w:val="0017621A"/>
    <w:rsid w:val="001763D0"/>
    <w:rsid w:val="00180136"/>
    <w:rsid w:val="001804F7"/>
    <w:rsid w:val="00180871"/>
    <w:rsid w:val="00181170"/>
    <w:rsid w:val="00182779"/>
    <w:rsid w:val="0018283A"/>
    <w:rsid w:val="001835EA"/>
    <w:rsid w:val="00184A87"/>
    <w:rsid w:val="0018606E"/>
    <w:rsid w:val="0019015C"/>
    <w:rsid w:val="00190321"/>
    <w:rsid w:val="00190A78"/>
    <w:rsid w:val="001911A7"/>
    <w:rsid w:val="001917E8"/>
    <w:rsid w:val="00192630"/>
    <w:rsid w:val="001941B3"/>
    <w:rsid w:val="00197F4B"/>
    <w:rsid w:val="001A1153"/>
    <w:rsid w:val="001A4CA3"/>
    <w:rsid w:val="001A54F6"/>
    <w:rsid w:val="001A7803"/>
    <w:rsid w:val="001B016F"/>
    <w:rsid w:val="001B0623"/>
    <w:rsid w:val="001B28D3"/>
    <w:rsid w:val="001B4FC1"/>
    <w:rsid w:val="001B65B3"/>
    <w:rsid w:val="001B7CFA"/>
    <w:rsid w:val="001C019E"/>
    <w:rsid w:val="001C2B21"/>
    <w:rsid w:val="001C4B1D"/>
    <w:rsid w:val="001C4E9F"/>
    <w:rsid w:val="001C6BD4"/>
    <w:rsid w:val="001D4DF0"/>
    <w:rsid w:val="001D6B19"/>
    <w:rsid w:val="001D73EC"/>
    <w:rsid w:val="001E3D2B"/>
    <w:rsid w:val="001E7633"/>
    <w:rsid w:val="001F00C0"/>
    <w:rsid w:val="001F0725"/>
    <w:rsid w:val="001F0FCC"/>
    <w:rsid w:val="001F1481"/>
    <w:rsid w:val="001F213B"/>
    <w:rsid w:val="001F561C"/>
    <w:rsid w:val="001F570C"/>
    <w:rsid w:val="00201F73"/>
    <w:rsid w:val="002042FA"/>
    <w:rsid w:val="00206251"/>
    <w:rsid w:val="00206EBB"/>
    <w:rsid w:val="00207E9D"/>
    <w:rsid w:val="00210441"/>
    <w:rsid w:val="00210C46"/>
    <w:rsid w:val="00211FCD"/>
    <w:rsid w:val="00212F05"/>
    <w:rsid w:val="00214969"/>
    <w:rsid w:val="00215287"/>
    <w:rsid w:val="002155E9"/>
    <w:rsid w:val="00220C09"/>
    <w:rsid w:val="00221F0C"/>
    <w:rsid w:val="002227B2"/>
    <w:rsid w:val="00222EBA"/>
    <w:rsid w:val="00223B4B"/>
    <w:rsid w:val="002244CD"/>
    <w:rsid w:val="00225449"/>
    <w:rsid w:val="002257EF"/>
    <w:rsid w:val="0022592F"/>
    <w:rsid w:val="00225E08"/>
    <w:rsid w:val="00234ABD"/>
    <w:rsid w:val="00234C25"/>
    <w:rsid w:val="00235F47"/>
    <w:rsid w:val="00236371"/>
    <w:rsid w:val="00237631"/>
    <w:rsid w:val="00240945"/>
    <w:rsid w:val="00240978"/>
    <w:rsid w:val="00241654"/>
    <w:rsid w:val="00241A44"/>
    <w:rsid w:val="002420D9"/>
    <w:rsid w:val="002464B6"/>
    <w:rsid w:val="0025030B"/>
    <w:rsid w:val="00250BA9"/>
    <w:rsid w:val="00252859"/>
    <w:rsid w:val="00252877"/>
    <w:rsid w:val="00254286"/>
    <w:rsid w:val="002546F0"/>
    <w:rsid w:val="00254F3F"/>
    <w:rsid w:val="00255CEB"/>
    <w:rsid w:val="0025666E"/>
    <w:rsid w:val="00264579"/>
    <w:rsid w:val="00264FB2"/>
    <w:rsid w:val="002668A4"/>
    <w:rsid w:val="00270A4C"/>
    <w:rsid w:val="00270DC6"/>
    <w:rsid w:val="00274922"/>
    <w:rsid w:val="002800C9"/>
    <w:rsid w:val="00281AA0"/>
    <w:rsid w:val="00281B14"/>
    <w:rsid w:val="00282960"/>
    <w:rsid w:val="00283480"/>
    <w:rsid w:val="00283C8D"/>
    <w:rsid w:val="002849A4"/>
    <w:rsid w:val="0028706B"/>
    <w:rsid w:val="002906FE"/>
    <w:rsid w:val="002928F2"/>
    <w:rsid w:val="00292B3E"/>
    <w:rsid w:val="00293FD9"/>
    <w:rsid w:val="00295513"/>
    <w:rsid w:val="00297E0E"/>
    <w:rsid w:val="002A039F"/>
    <w:rsid w:val="002A265D"/>
    <w:rsid w:val="002A30C3"/>
    <w:rsid w:val="002A32FF"/>
    <w:rsid w:val="002A3F10"/>
    <w:rsid w:val="002A4769"/>
    <w:rsid w:val="002A659C"/>
    <w:rsid w:val="002A7809"/>
    <w:rsid w:val="002B4B30"/>
    <w:rsid w:val="002B5675"/>
    <w:rsid w:val="002B68BE"/>
    <w:rsid w:val="002B7AEA"/>
    <w:rsid w:val="002B7E81"/>
    <w:rsid w:val="002C0215"/>
    <w:rsid w:val="002C1F68"/>
    <w:rsid w:val="002C4F12"/>
    <w:rsid w:val="002C7945"/>
    <w:rsid w:val="002D0836"/>
    <w:rsid w:val="002D0D81"/>
    <w:rsid w:val="002D1453"/>
    <w:rsid w:val="002D254B"/>
    <w:rsid w:val="002D36BA"/>
    <w:rsid w:val="002D4C49"/>
    <w:rsid w:val="002D6F8E"/>
    <w:rsid w:val="002E010F"/>
    <w:rsid w:val="002E0469"/>
    <w:rsid w:val="002E08F0"/>
    <w:rsid w:val="002E0EC3"/>
    <w:rsid w:val="002E204D"/>
    <w:rsid w:val="002E30AE"/>
    <w:rsid w:val="002E40BE"/>
    <w:rsid w:val="002E5DE6"/>
    <w:rsid w:val="002E6B80"/>
    <w:rsid w:val="002F3A1A"/>
    <w:rsid w:val="002F440F"/>
    <w:rsid w:val="002F4585"/>
    <w:rsid w:val="002F4F08"/>
    <w:rsid w:val="002F5352"/>
    <w:rsid w:val="002F6095"/>
    <w:rsid w:val="002F60E5"/>
    <w:rsid w:val="002F6417"/>
    <w:rsid w:val="002F75C9"/>
    <w:rsid w:val="00300064"/>
    <w:rsid w:val="00305AAA"/>
    <w:rsid w:val="003062D7"/>
    <w:rsid w:val="00306B9E"/>
    <w:rsid w:val="00306E71"/>
    <w:rsid w:val="0030730A"/>
    <w:rsid w:val="0031082D"/>
    <w:rsid w:val="00311654"/>
    <w:rsid w:val="00312359"/>
    <w:rsid w:val="00313D48"/>
    <w:rsid w:val="003163E0"/>
    <w:rsid w:val="00320A64"/>
    <w:rsid w:val="0032111C"/>
    <w:rsid w:val="00321525"/>
    <w:rsid w:val="003323AC"/>
    <w:rsid w:val="00333A47"/>
    <w:rsid w:val="00335DC3"/>
    <w:rsid w:val="0033693A"/>
    <w:rsid w:val="003403D3"/>
    <w:rsid w:val="003408D8"/>
    <w:rsid w:val="00340F9C"/>
    <w:rsid w:val="003411C6"/>
    <w:rsid w:val="00343554"/>
    <w:rsid w:val="00343A18"/>
    <w:rsid w:val="0034474E"/>
    <w:rsid w:val="003454AA"/>
    <w:rsid w:val="00345C4B"/>
    <w:rsid w:val="003477C4"/>
    <w:rsid w:val="00347D2C"/>
    <w:rsid w:val="003508FD"/>
    <w:rsid w:val="0035132B"/>
    <w:rsid w:val="00354F45"/>
    <w:rsid w:val="0036242C"/>
    <w:rsid w:val="003631FD"/>
    <w:rsid w:val="003649BA"/>
    <w:rsid w:val="00364F90"/>
    <w:rsid w:val="003719A5"/>
    <w:rsid w:val="00371FA4"/>
    <w:rsid w:val="00372514"/>
    <w:rsid w:val="00373029"/>
    <w:rsid w:val="00373C24"/>
    <w:rsid w:val="00373DCD"/>
    <w:rsid w:val="00374D66"/>
    <w:rsid w:val="00376364"/>
    <w:rsid w:val="00380E7C"/>
    <w:rsid w:val="00381536"/>
    <w:rsid w:val="00381EBC"/>
    <w:rsid w:val="00382905"/>
    <w:rsid w:val="003862E6"/>
    <w:rsid w:val="003906DB"/>
    <w:rsid w:val="003907D0"/>
    <w:rsid w:val="00393E94"/>
    <w:rsid w:val="00393EA5"/>
    <w:rsid w:val="00395EAC"/>
    <w:rsid w:val="00395ED1"/>
    <w:rsid w:val="003969B0"/>
    <w:rsid w:val="003974F3"/>
    <w:rsid w:val="003A0165"/>
    <w:rsid w:val="003A24AE"/>
    <w:rsid w:val="003A40A5"/>
    <w:rsid w:val="003A5910"/>
    <w:rsid w:val="003A6EE4"/>
    <w:rsid w:val="003A7CD5"/>
    <w:rsid w:val="003B0CBD"/>
    <w:rsid w:val="003B2E5E"/>
    <w:rsid w:val="003B2F1E"/>
    <w:rsid w:val="003B358F"/>
    <w:rsid w:val="003B3DB8"/>
    <w:rsid w:val="003B4F29"/>
    <w:rsid w:val="003C02A8"/>
    <w:rsid w:val="003C0A24"/>
    <w:rsid w:val="003C2AF5"/>
    <w:rsid w:val="003C54F6"/>
    <w:rsid w:val="003C5EEE"/>
    <w:rsid w:val="003C6125"/>
    <w:rsid w:val="003C7F07"/>
    <w:rsid w:val="003D001D"/>
    <w:rsid w:val="003D1680"/>
    <w:rsid w:val="003D1AF7"/>
    <w:rsid w:val="003D1B60"/>
    <w:rsid w:val="003D245C"/>
    <w:rsid w:val="003D339A"/>
    <w:rsid w:val="003E5777"/>
    <w:rsid w:val="003E7A64"/>
    <w:rsid w:val="003F05F4"/>
    <w:rsid w:val="003F1A0A"/>
    <w:rsid w:val="003F1AC5"/>
    <w:rsid w:val="003F2646"/>
    <w:rsid w:val="003F3AE6"/>
    <w:rsid w:val="003F458A"/>
    <w:rsid w:val="003F4B9D"/>
    <w:rsid w:val="003F54C4"/>
    <w:rsid w:val="003F5A0B"/>
    <w:rsid w:val="00400ACF"/>
    <w:rsid w:val="00401E9F"/>
    <w:rsid w:val="0040280E"/>
    <w:rsid w:val="0040306B"/>
    <w:rsid w:val="00405004"/>
    <w:rsid w:val="00405DE8"/>
    <w:rsid w:val="00407402"/>
    <w:rsid w:val="00410C74"/>
    <w:rsid w:val="00414074"/>
    <w:rsid w:val="0041720C"/>
    <w:rsid w:val="00422218"/>
    <w:rsid w:val="00423834"/>
    <w:rsid w:val="0042572F"/>
    <w:rsid w:val="00425CF1"/>
    <w:rsid w:val="0043093B"/>
    <w:rsid w:val="00433F0D"/>
    <w:rsid w:val="0043562C"/>
    <w:rsid w:val="004362C6"/>
    <w:rsid w:val="00436344"/>
    <w:rsid w:val="00436E0F"/>
    <w:rsid w:val="00442EC8"/>
    <w:rsid w:val="004446B9"/>
    <w:rsid w:val="00446402"/>
    <w:rsid w:val="0045037F"/>
    <w:rsid w:val="004528E6"/>
    <w:rsid w:val="00453478"/>
    <w:rsid w:val="004534A0"/>
    <w:rsid w:val="004565C6"/>
    <w:rsid w:val="0045742A"/>
    <w:rsid w:val="00457A92"/>
    <w:rsid w:val="00457F91"/>
    <w:rsid w:val="00461FE2"/>
    <w:rsid w:val="00462B2F"/>
    <w:rsid w:val="004636CF"/>
    <w:rsid w:val="0046473D"/>
    <w:rsid w:val="0046724E"/>
    <w:rsid w:val="00470447"/>
    <w:rsid w:val="004717E8"/>
    <w:rsid w:val="004726EA"/>
    <w:rsid w:val="004763A7"/>
    <w:rsid w:val="00476ADB"/>
    <w:rsid w:val="004779AF"/>
    <w:rsid w:val="00481E2B"/>
    <w:rsid w:val="00482AE6"/>
    <w:rsid w:val="00483E88"/>
    <w:rsid w:val="00485444"/>
    <w:rsid w:val="00485A5A"/>
    <w:rsid w:val="00486272"/>
    <w:rsid w:val="004903EF"/>
    <w:rsid w:val="0049177E"/>
    <w:rsid w:val="00493A7E"/>
    <w:rsid w:val="00496226"/>
    <w:rsid w:val="00496457"/>
    <w:rsid w:val="00497EAE"/>
    <w:rsid w:val="004A0A41"/>
    <w:rsid w:val="004A2713"/>
    <w:rsid w:val="004A608C"/>
    <w:rsid w:val="004A75D4"/>
    <w:rsid w:val="004B0B12"/>
    <w:rsid w:val="004B1ABE"/>
    <w:rsid w:val="004B2B41"/>
    <w:rsid w:val="004B3B0F"/>
    <w:rsid w:val="004B5F87"/>
    <w:rsid w:val="004B7484"/>
    <w:rsid w:val="004C1567"/>
    <w:rsid w:val="004C2F0E"/>
    <w:rsid w:val="004C2F14"/>
    <w:rsid w:val="004C4468"/>
    <w:rsid w:val="004C494B"/>
    <w:rsid w:val="004C527A"/>
    <w:rsid w:val="004C5CFE"/>
    <w:rsid w:val="004C6FCB"/>
    <w:rsid w:val="004D001B"/>
    <w:rsid w:val="004D67BB"/>
    <w:rsid w:val="004D6FDE"/>
    <w:rsid w:val="004D75A6"/>
    <w:rsid w:val="004E1BA2"/>
    <w:rsid w:val="004E288E"/>
    <w:rsid w:val="004E2D7A"/>
    <w:rsid w:val="004F144B"/>
    <w:rsid w:val="004F2855"/>
    <w:rsid w:val="004F40CC"/>
    <w:rsid w:val="004F4523"/>
    <w:rsid w:val="004F6025"/>
    <w:rsid w:val="004F69D8"/>
    <w:rsid w:val="004F788D"/>
    <w:rsid w:val="005040E5"/>
    <w:rsid w:val="00510632"/>
    <w:rsid w:val="00515C23"/>
    <w:rsid w:val="00515C3C"/>
    <w:rsid w:val="005166BA"/>
    <w:rsid w:val="005271AC"/>
    <w:rsid w:val="00527590"/>
    <w:rsid w:val="005305FC"/>
    <w:rsid w:val="00530D38"/>
    <w:rsid w:val="0053222D"/>
    <w:rsid w:val="005322C0"/>
    <w:rsid w:val="00533CDE"/>
    <w:rsid w:val="005352B1"/>
    <w:rsid w:val="0053545B"/>
    <w:rsid w:val="0053584E"/>
    <w:rsid w:val="00536B26"/>
    <w:rsid w:val="00536DDD"/>
    <w:rsid w:val="00537F99"/>
    <w:rsid w:val="005410EC"/>
    <w:rsid w:val="00546359"/>
    <w:rsid w:val="005463C8"/>
    <w:rsid w:val="00546DCD"/>
    <w:rsid w:val="00546E38"/>
    <w:rsid w:val="00547B1A"/>
    <w:rsid w:val="0055143D"/>
    <w:rsid w:val="00551F8D"/>
    <w:rsid w:val="00552C49"/>
    <w:rsid w:val="0055391A"/>
    <w:rsid w:val="005549D2"/>
    <w:rsid w:val="00555B98"/>
    <w:rsid w:val="00556A99"/>
    <w:rsid w:val="00562EDA"/>
    <w:rsid w:val="005635B4"/>
    <w:rsid w:val="005677A4"/>
    <w:rsid w:val="005726CE"/>
    <w:rsid w:val="00574C33"/>
    <w:rsid w:val="00575A22"/>
    <w:rsid w:val="0057698F"/>
    <w:rsid w:val="005771CA"/>
    <w:rsid w:val="0058086C"/>
    <w:rsid w:val="00582E64"/>
    <w:rsid w:val="00584D72"/>
    <w:rsid w:val="0058546C"/>
    <w:rsid w:val="005871FB"/>
    <w:rsid w:val="005877BC"/>
    <w:rsid w:val="005926D5"/>
    <w:rsid w:val="00592AEA"/>
    <w:rsid w:val="00593D74"/>
    <w:rsid w:val="005A3C2D"/>
    <w:rsid w:val="005A4A45"/>
    <w:rsid w:val="005A53D4"/>
    <w:rsid w:val="005B0682"/>
    <w:rsid w:val="005B0ADE"/>
    <w:rsid w:val="005B189D"/>
    <w:rsid w:val="005B220C"/>
    <w:rsid w:val="005B234D"/>
    <w:rsid w:val="005B2431"/>
    <w:rsid w:val="005B4AF1"/>
    <w:rsid w:val="005C03BC"/>
    <w:rsid w:val="005C0C0D"/>
    <w:rsid w:val="005C0D58"/>
    <w:rsid w:val="005C0D5B"/>
    <w:rsid w:val="005C18E0"/>
    <w:rsid w:val="005C41AF"/>
    <w:rsid w:val="005C4B91"/>
    <w:rsid w:val="005C626B"/>
    <w:rsid w:val="005C745D"/>
    <w:rsid w:val="005C7C3C"/>
    <w:rsid w:val="005C7FEB"/>
    <w:rsid w:val="005D0470"/>
    <w:rsid w:val="005D343E"/>
    <w:rsid w:val="005D38EB"/>
    <w:rsid w:val="005D6640"/>
    <w:rsid w:val="005D6CDB"/>
    <w:rsid w:val="005D7412"/>
    <w:rsid w:val="005D764E"/>
    <w:rsid w:val="005D7B85"/>
    <w:rsid w:val="005E0445"/>
    <w:rsid w:val="005E0A64"/>
    <w:rsid w:val="005E1A74"/>
    <w:rsid w:val="005E1C30"/>
    <w:rsid w:val="005E3DAF"/>
    <w:rsid w:val="005E4B72"/>
    <w:rsid w:val="005E6EC2"/>
    <w:rsid w:val="005F06FE"/>
    <w:rsid w:val="005F2D6A"/>
    <w:rsid w:val="005F3318"/>
    <w:rsid w:val="005F4560"/>
    <w:rsid w:val="005F5742"/>
    <w:rsid w:val="005F6887"/>
    <w:rsid w:val="005F71F6"/>
    <w:rsid w:val="005F7B47"/>
    <w:rsid w:val="00600CFF"/>
    <w:rsid w:val="00604334"/>
    <w:rsid w:val="00607180"/>
    <w:rsid w:val="006075F2"/>
    <w:rsid w:val="00607721"/>
    <w:rsid w:val="00607FA7"/>
    <w:rsid w:val="00611264"/>
    <w:rsid w:val="006155D4"/>
    <w:rsid w:val="0062251B"/>
    <w:rsid w:val="0062766F"/>
    <w:rsid w:val="006315C1"/>
    <w:rsid w:val="006327D4"/>
    <w:rsid w:val="00635682"/>
    <w:rsid w:val="00640DC6"/>
    <w:rsid w:val="00641295"/>
    <w:rsid w:val="006449BA"/>
    <w:rsid w:val="00644ABA"/>
    <w:rsid w:val="006452AB"/>
    <w:rsid w:val="00647526"/>
    <w:rsid w:val="006505BB"/>
    <w:rsid w:val="00650646"/>
    <w:rsid w:val="00652178"/>
    <w:rsid w:val="00652D95"/>
    <w:rsid w:val="006537E3"/>
    <w:rsid w:val="006539A5"/>
    <w:rsid w:val="00654683"/>
    <w:rsid w:val="00655011"/>
    <w:rsid w:val="006558B3"/>
    <w:rsid w:val="00655D5D"/>
    <w:rsid w:val="00666C43"/>
    <w:rsid w:val="0066733B"/>
    <w:rsid w:val="00670E54"/>
    <w:rsid w:val="00670FB3"/>
    <w:rsid w:val="006739EF"/>
    <w:rsid w:val="0067465B"/>
    <w:rsid w:val="00674F35"/>
    <w:rsid w:val="00675D22"/>
    <w:rsid w:val="0067718B"/>
    <w:rsid w:val="00680443"/>
    <w:rsid w:val="00681FCC"/>
    <w:rsid w:val="00682F3A"/>
    <w:rsid w:val="006839D1"/>
    <w:rsid w:val="00687907"/>
    <w:rsid w:val="00690786"/>
    <w:rsid w:val="00692421"/>
    <w:rsid w:val="00692F32"/>
    <w:rsid w:val="006945CE"/>
    <w:rsid w:val="0069473E"/>
    <w:rsid w:val="00695458"/>
    <w:rsid w:val="00696990"/>
    <w:rsid w:val="00696E61"/>
    <w:rsid w:val="006A03FE"/>
    <w:rsid w:val="006A12FB"/>
    <w:rsid w:val="006A330A"/>
    <w:rsid w:val="006B0ECC"/>
    <w:rsid w:val="006B10FA"/>
    <w:rsid w:val="006B220D"/>
    <w:rsid w:val="006B24DD"/>
    <w:rsid w:val="006B300D"/>
    <w:rsid w:val="006B373A"/>
    <w:rsid w:val="006B456B"/>
    <w:rsid w:val="006C0562"/>
    <w:rsid w:val="006C15CA"/>
    <w:rsid w:val="006C2565"/>
    <w:rsid w:val="006C4596"/>
    <w:rsid w:val="006C4F66"/>
    <w:rsid w:val="006D0F95"/>
    <w:rsid w:val="006D2C17"/>
    <w:rsid w:val="006D2D3F"/>
    <w:rsid w:val="006D3293"/>
    <w:rsid w:val="006D5235"/>
    <w:rsid w:val="006E0E34"/>
    <w:rsid w:val="006E1059"/>
    <w:rsid w:val="006E2EFE"/>
    <w:rsid w:val="006E3C66"/>
    <w:rsid w:val="006E59B3"/>
    <w:rsid w:val="006E7402"/>
    <w:rsid w:val="006F005F"/>
    <w:rsid w:val="006F0685"/>
    <w:rsid w:val="006F3974"/>
    <w:rsid w:val="006F402A"/>
    <w:rsid w:val="006F4106"/>
    <w:rsid w:val="006F733D"/>
    <w:rsid w:val="006F7419"/>
    <w:rsid w:val="007017A3"/>
    <w:rsid w:val="007034F1"/>
    <w:rsid w:val="007048DF"/>
    <w:rsid w:val="00705249"/>
    <w:rsid w:val="007054FE"/>
    <w:rsid w:val="00706635"/>
    <w:rsid w:val="00710599"/>
    <w:rsid w:val="0071067E"/>
    <w:rsid w:val="00711E06"/>
    <w:rsid w:val="007133B2"/>
    <w:rsid w:val="00716505"/>
    <w:rsid w:val="00716F08"/>
    <w:rsid w:val="007170F4"/>
    <w:rsid w:val="007172B2"/>
    <w:rsid w:val="00717680"/>
    <w:rsid w:val="00720716"/>
    <w:rsid w:val="00721EF4"/>
    <w:rsid w:val="00722718"/>
    <w:rsid w:val="00722A5C"/>
    <w:rsid w:val="007232F6"/>
    <w:rsid w:val="00724E92"/>
    <w:rsid w:val="00726E7B"/>
    <w:rsid w:val="00727025"/>
    <w:rsid w:val="00732B77"/>
    <w:rsid w:val="00734CF2"/>
    <w:rsid w:val="0073601C"/>
    <w:rsid w:val="007362C1"/>
    <w:rsid w:val="00736FBC"/>
    <w:rsid w:val="00740CF7"/>
    <w:rsid w:val="0074387B"/>
    <w:rsid w:val="0074441E"/>
    <w:rsid w:val="00746156"/>
    <w:rsid w:val="00746C66"/>
    <w:rsid w:val="00746F89"/>
    <w:rsid w:val="00750C79"/>
    <w:rsid w:val="007518D8"/>
    <w:rsid w:val="00752757"/>
    <w:rsid w:val="00756700"/>
    <w:rsid w:val="00761A67"/>
    <w:rsid w:val="00761CFC"/>
    <w:rsid w:val="00763694"/>
    <w:rsid w:val="007658D9"/>
    <w:rsid w:val="00767490"/>
    <w:rsid w:val="00767B5E"/>
    <w:rsid w:val="007714F8"/>
    <w:rsid w:val="00773BD5"/>
    <w:rsid w:val="00773E9F"/>
    <w:rsid w:val="00776FC3"/>
    <w:rsid w:val="00780024"/>
    <w:rsid w:val="00781162"/>
    <w:rsid w:val="00781230"/>
    <w:rsid w:val="007828E9"/>
    <w:rsid w:val="00782FFF"/>
    <w:rsid w:val="00784DD8"/>
    <w:rsid w:val="00785865"/>
    <w:rsid w:val="0079033B"/>
    <w:rsid w:val="00791CED"/>
    <w:rsid w:val="00792388"/>
    <w:rsid w:val="00794244"/>
    <w:rsid w:val="00794E3B"/>
    <w:rsid w:val="00795AE7"/>
    <w:rsid w:val="00795ED5"/>
    <w:rsid w:val="007966BD"/>
    <w:rsid w:val="00796D30"/>
    <w:rsid w:val="00797A1F"/>
    <w:rsid w:val="007A0CD4"/>
    <w:rsid w:val="007A156C"/>
    <w:rsid w:val="007A18AF"/>
    <w:rsid w:val="007A1A25"/>
    <w:rsid w:val="007A5597"/>
    <w:rsid w:val="007A629E"/>
    <w:rsid w:val="007A6BFE"/>
    <w:rsid w:val="007B2415"/>
    <w:rsid w:val="007B28DB"/>
    <w:rsid w:val="007B6649"/>
    <w:rsid w:val="007B7B5A"/>
    <w:rsid w:val="007B7F2E"/>
    <w:rsid w:val="007C03B2"/>
    <w:rsid w:val="007C0F7D"/>
    <w:rsid w:val="007C2672"/>
    <w:rsid w:val="007C320B"/>
    <w:rsid w:val="007C4A46"/>
    <w:rsid w:val="007C5DD8"/>
    <w:rsid w:val="007C60E0"/>
    <w:rsid w:val="007C6B75"/>
    <w:rsid w:val="007C7752"/>
    <w:rsid w:val="007C7F05"/>
    <w:rsid w:val="007D1BF1"/>
    <w:rsid w:val="007D2FED"/>
    <w:rsid w:val="007D3D6D"/>
    <w:rsid w:val="007D6CB6"/>
    <w:rsid w:val="007E0E20"/>
    <w:rsid w:val="007E17BA"/>
    <w:rsid w:val="007E1B34"/>
    <w:rsid w:val="007E284D"/>
    <w:rsid w:val="007E2B52"/>
    <w:rsid w:val="007E55C1"/>
    <w:rsid w:val="007E582E"/>
    <w:rsid w:val="007E6256"/>
    <w:rsid w:val="007E6645"/>
    <w:rsid w:val="007E679E"/>
    <w:rsid w:val="007E74FC"/>
    <w:rsid w:val="007E7898"/>
    <w:rsid w:val="007E7BBB"/>
    <w:rsid w:val="007F0709"/>
    <w:rsid w:val="007F0AD0"/>
    <w:rsid w:val="007F0F9B"/>
    <w:rsid w:val="007F3C06"/>
    <w:rsid w:val="007F4403"/>
    <w:rsid w:val="007F5CAA"/>
    <w:rsid w:val="007F5F4C"/>
    <w:rsid w:val="007F73A0"/>
    <w:rsid w:val="007F7AEA"/>
    <w:rsid w:val="00800884"/>
    <w:rsid w:val="008021D2"/>
    <w:rsid w:val="00804AA0"/>
    <w:rsid w:val="00805F53"/>
    <w:rsid w:val="008075A8"/>
    <w:rsid w:val="00810871"/>
    <w:rsid w:val="008124B2"/>
    <w:rsid w:val="00816F22"/>
    <w:rsid w:val="008238B2"/>
    <w:rsid w:val="00826853"/>
    <w:rsid w:val="0083230B"/>
    <w:rsid w:val="00832DF3"/>
    <w:rsid w:val="00833AE9"/>
    <w:rsid w:val="00833B45"/>
    <w:rsid w:val="008346F5"/>
    <w:rsid w:val="00834E4E"/>
    <w:rsid w:val="00836E84"/>
    <w:rsid w:val="00842CFE"/>
    <w:rsid w:val="00843813"/>
    <w:rsid w:val="00845FB7"/>
    <w:rsid w:val="00847359"/>
    <w:rsid w:val="008476F8"/>
    <w:rsid w:val="00850E4F"/>
    <w:rsid w:val="00850F19"/>
    <w:rsid w:val="008512C7"/>
    <w:rsid w:val="008518EA"/>
    <w:rsid w:val="00853091"/>
    <w:rsid w:val="00853442"/>
    <w:rsid w:val="008547C6"/>
    <w:rsid w:val="00860D0E"/>
    <w:rsid w:val="00860F54"/>
    <w:rsid w:val="008623F5"/>
    <w:rsid w:val="00862B19"/>
    <w:rsid w:val="00863FA2"/>
    <w:rsid w:val="00864055"/>
    <w:rsid w:val="00866A18"/>
    <w:rsid w:val="008676E6"/>
    <w:rsid w:val="00867F6F"/>
    <w:rsid w:val="00870040"/>
    <w:rsid w:val="00870E5A"/>
    <w:rsid w:val="00872FB1"/>
    <w:rsid w:val="00875A60"/>
    <w:rsid w:val="0087626B"/>
    <w:rsid w:val="008771C3"/>
    <w:rsid w:val="00877A2E"/>
    <w:rsid w:val="00881EEC"/>
    <w:rsid w:val="00882553"/>
    <w:rsid w:val="00887A74"/>
    <w:rsid w:val="008906C2"/>
    <w:rsid w:val="008965E0"/>
    <w:rsid w:val="00897503"/>
    <w:rsid w:val="00897C4E"/>
    <w:rsid w:val="00897EC4"/>
    <w:rsid w:val="008A285C"/>
    <w:rsid w:val="008A556D"/>
    <w:rsid w:val="008B2330"/>
    <w:rsid w:val="008B23E1"/>
    <w:rsid w:val="008B267A"/>
    <w:rsid w:val="008B2F56"/>
    <w:rsid w:val="008B2F60"/>
    <w:rsid w:val="008B3BF4"/>
    <w:rsid w:val="008B5738"/>
    <w:rsid w:val="008B622C"/>
    <w:rsid w:val="008B6420"/>
    <w:rsid w:val="008B65CF"/>
    <w:rsid w:val="008B7D0B"/>
    <w:rsid w:val="008C0BB6"/>
    <w:rsid w:val="008C1C40"/>
    <w:rsid w:val="008C3E0F"/>
    <w:rsid w:val="008C607D"/>
    <w:rsid w:val="008C622F"/>
    <w:rsid w:val="008C6D0A"/>
    <w:rsid w:val="008D079D"/>
    <w:rsid w:val="008D151B"/>
    <w:rsid w:val="008D2B35"/>
    <w:rsid w:val="008D3BDF"/>
    <w:rsid w:val="008D3C93"/>
    <w:rsid w:val="008E07A4"/>
    <w:rsid w:val="008E2881"/>
    <w:rsid w:val="008E2EA1"/>
    <w:rsid w:val="008E3D81"/>
    <w:rsid w:val="008F0334"/>
    <w:rsid w:val="008F3912"/>
    <w:rsid w:val="008F4FFC"/>
    <w:rsid w:val="009001BB"/>
    <w:rsid w:val="0090208B"/>
    <w:rsid w:val="00902124"/>
    <w:rsid w:val="00902299"/>
    <w:rsid w:val="009037E9"/>
    <w:rsid w:val="009047D7"/>
    <w:rsid w:val="00904965"/>
    <w:rsid w:val="0090727C"/>
    <w:rsid w:val="00910E12"/>
    <w:rsid w:val="00912713"/>
    <w:rsid w:val="00912F75"/>
    <w:rsid w:val="00913516"/>
    <w:rsid w:val="00913D8E"/>
    <w:rsid w:val="00915DB4"/>
    <w:rsid w:val="0091602C"/>
    <w:rsid w:val="00917F38"/>
    <w:rsid w:val="00921622"/>
    <w:rsid w:val="00921736"/>
    <w:rsid w:val="009234B9"/>
    <w:rsid w:val="00924B11"/>
    <w:rsid w:val="00925F6A"/>
    <w:rsid w:val="00927035"/>
    <w:rsid w:val="0093057C"/>
    <w:rsid w:val="00930C4F"/>
    <w:rsid w:val="0093357F"/>
    <w:rsid w:val="009378B5"/>
    <w:rsid w:val="00940068"/>
    <w:rsid w:val="00941221"/>
    <w:rsid w:val="00942A20"/>
    <w:rsid w:val="009435CD"/>
    <w:rsid w:val="009443FA"/>
    <w:rsid w:val="00944B2B"/>
    <w:rsid w:val="00944F96"/>
    <w:rsid w:val="00945630"/>
    <w:rsid w:val="00945BD3"/>
    <w:rsid w:val="0094605C"/>
    <w:rsid w:val="009515BB"/>
    <w:rsid w:val="00952909"/>
    <w:rsid w:val="00954EC8"/>
    <w:rsid w:val="00960A94"/>
    <w:rsid w:val="009611F6"/>
    <w:rsid w:val="0096166A"/>
    <w:rsid w:val="009619EF"/>
    <w:rsid w:val="00961D8D"/>
    <w:rsid w:val="0096202F"/>
    <w:rsid w:val="0096218D"/>
    <w:rsid w:val="009639C8"/>
    <w:rsid w:val="0096442A"/>
    <w:rsid w:val="009646CA"/>
    <w:rsid w:val="0096642F"/>
    <w:rsid w:val="009715FB"/>
    <w:rsid w:val="00974057"/>
    <w:rsid w:val="0097513C"/>
    <w:rsid w:val="0097558F"/>
    <w:rsid w:val="009771AE"/>
    <w:rsid w:val="00977E39"/>
    <w:rsid w:val="009801FA"/>
    <w:rsid w:val="009829BF"/>
    <w:rsid w:val="00982E20"/>
    <w:rsid w:val="00984C94"/>
    <w:rsid w:val="009857D1"/>
    <w:rsid w:val="00985B5C"/>
    <w:rsid w:val="0098646C"/>
    <w:rsid w:val="00986C27"/>
    <w:rsid w:val="009912C5"/>
    <w:rsid w:val="00992A58"/>
    <w:rsid w:val="009A37BB"/>
    <w:rsid w:val="009A523C"/>
    <w:rsid w:val="009B1B93"/>
    <w:rsid w:val="009B2842"/>
    <w:rsid w:val="009B2BCB"/>
    <w:rsid w:val="009B4C3D"/>
    <w:rsid w:val="009B6339"/>
    <w:rsid w:val="009B7AE7"/>
    <w:rsid w:val="009C0516"/>
    <w:rsid w:val="009C0EE9"/>
    <w:rsid w:val="009C18F1"/>
    <w:rsid w:val="009C574F"/>
    <w:rsid w:val="009C5C9A"/>
    <w:rsid w:val="009C6A6D"/>
    <w:rsid w:val="009C6FC3"/>
    <w:rsid w:val="009D0C23"/>
    <w:rsid w:val="009D36E5"/>
    <w:rsid w:val="009D574C"/>
    <w:rsid w:val="009E1930"/>
    <w:rsid w:val="009E574E"/>
    <w:rsid w:val="009F0B64"/>
    <w:rsid w:val="009F4980"/>
    <w:rsid w:val="009F5952"/>
    <w:rsid w:val="009F5D50"/>
    <w:rsid w:val="009F782D"/>
    <w:rsid w:val="00A00BF2"/>
    <w:rsid w:val="00A01F53"/>
    <w:rsid w:val="00A06028"/>
    <w:rsid w:val="00A07103"/>
    <w:rsid w:val="00A133ED"/>
    <w:rsid w:val="00A13C01"/>
    <w:rsid w:val="00A16449"/>
    <w:rsid w:val="00A16DE3"/>
    <w:rsid w:val="00A1704A"/>
    <w:rsid w:val="00A2038D"/>
    <w:rsid w:val="00A20DD8"/>
    <w:rsid w:val="00A21062"/>
    <w:rsid w:val="00A2187B"/>
    <w:rsid w:val="00A21D73"/>
    <w:rsid w:val="00A2216C"/>
    <w:rsid w:val="00A2291A"/>
    <w:rsid w:val="00A2599F"/>
    <w:rsid w:val="00A30429"/>
    <w:rsid w:val="00A329F4"/>
    <w:rsid w:val="00A35A14"/>
    <w:rsid w:val="00A35D59"/>
    <w:rsid w:val="00A364A0"/>
    <w:rsid w:val="00A4019D"/>
    <w:rsid w:val="00A41247"/>
    <w:rsid w:val="00A42E37"/>
    <w:rsid w:val="00A4427E"/>
    <w:rsid w:val="00A514BB"/>
    <w:rsid w:val="00A544DA"/>
    <w:rsid w:val="00A54AD4"/>
    <w:rsid w:val="00A54EDD"/>
    <w:rsid w:val="00A574BA"/>
    <w:rsid w:val="00A622B2"/>
    <w:rsid w:val="00A640F9"/>
    <w:rsid w:val="00A70120"/>
    <w:rsid w:val="00A7038F"/>
    <w:rsid w:val="00A7062D"/>
    <w:rsid w:val="00A72D27"/>
    <w:rsid w:val="00A73B5E"/>
    <w:rsid w:val="00A764F1"/>
    <w:rsid w:val="00A77321"/>
    <w:rsid w:val="00A80DD2"/>
    <w:rsid w:val="00A813EB"/>
    <w:rsid w:val="00A81691"/>
    <w:rsid w:val="00A81999"/>
    <w:rsid w:val="00A85181"/>
    <w:rsid w:val="00A856B8"/>
    <w:rsid w:val="00A86D28"/>
    <w:rsid w:val="00A91D17"/>
    <w:rsid w:val="00A93A40"/>
    <w:rsid w:val="00AA292B"/>
    <w:rsid w:val="00AA4785"/>
    <w:rsid w:val="00AA4C94"/>
    <w:rsid w:val="00AA674B"/>
    <w:rsid w:val="00AA69EE"/>
    <w:rsid w:val="00AB19D3"/>
    <w:rsid w:val="00AB293C"/>
    <w:rsid w:val="00AB2A2B"/>
    <w:rsid w:val="00AB330F"/>
    <w:rsid w:val="00AB34D2"/>
    <w:rsid w:val="00AB57EF"/>
    <w:rsid w:val="00AB5E87"/>
    <w:rsid w:val="00AB7E69"/>
    <w:rsid w:val="00AC0046"/>
    <w:rsid w:val="00AD38B6"/>
    <w:rsid w:val="00AD3E7E"/>
    <w:rsid w:val="00AD6684"/>
    <w:rsid w:val="00AE157D"/>
    <w:rsid w:val="00AE15A3"/>
    <w:rsid w:val="00AE233B"/>
    <w:rsid w:val="00AE2D39"/>
    <w:rsid w:val="00AE435C"/>
    <w:rsid w:val="00AE4EFD"/>
    <w:rsid w:val="00AE56D5"/>
    <w:rsid w:val="00AE5D04"/>
    <w:rsid w:val="00AE5D2C"/>
    <w:rsid w:val="00AF027A"/>
    <w:rsid w:val="00AF353E"/>
    <w:rsid w:val="00AF3907"/>
    <w:rsid w:val="00AF3FC8"/>
    <w:rsid w:val="00AF6079"/>
    <w:rsid w:val="00B0106B"/>
    <w:rsid w:val="00B01328"/>
    <w:rsid w:val="00B03772"/>
    <w:rsid w:val="00B03792"/>
    <w:rsid w:val="00B052A2"/>
    <w:rsid w:val="00B1493A"/>
    <w:rsid w:val="00B219B2"/>
    <w:rsid w:val="00B22091"/>
    <w:rsid w:val="00B255F6"/>
    <w:rsid w:val="00B3239F"/>
    <w:rsid w:val="00B33B61"/>
    <w:rsid w:val="00B34B37"/>
    <w:rsid w:val="00B40E9D"/>
    <w:rsid w:val="00B4464C"/>
    <w:rsid w:val="00B44F62"/>
    <w:rsid w:val="00B45283"/>
    <w:rsid w:val="00B501A4"/>
    <w:rsid w:val="00B50571"/>
    <w:rsid w:val="00B510BA"/>
    <w:rsid w:val="00B53FBC"/>
    <w:rsid w:val="00B56A6B"/>
    <w:rsid w:val="00B6180B"/>
    <w:rsid w:val="00B64BDD"/>
    <w:rsid w:val="00B658CC"/>
    <w:rsid w:val="00B65C31"/>
    <w:rsid w:val="00B65CE7"/>
    <w:rsid w:val="00B65E28"/>
    <w:rsid w:val="00B668DF"/>
    <w:rsid w:val="00B700D6"/>
    <w:rsid w:val="00B719F3"/>
    <w:rsid w:val="00B73958"/>
    <w:rsid w:val="00B77044"/>
    <w:rsid w:val="00B77AB5"/>
    <w:rsid w:val="00B805B7"/>
    <w:rsid w:val="00B86756"/>
    <w:rsid w:val="00B87D82"/>
    <w:rsid w:val="00B906AE"/>
    <w:rsid w:val="00B90E72"/>
    <w:rsid w:val="00B93617"/>
    <w:rsid w:val="00B94B3F"/>
    <w:rsid w:val="00B95570"/>
    <w:rsid w:val="00B95665"/>
    <w:rsid w:val="00BA0C9C"/>
    <w:rsid w:val="00BA2B03"/>
    <w:rsid w:val="00BA3287"/>
    <w:rsid w:val="00BA55B6"/>
    <w:rsid w:val="00BA5871"/>
    <w:rsid w:val="00BA7151"/>
    <w:rsid w:val="00BA78D7"/>
    <w:rsid w:val="00BA7E99"/>
    <w:rsid w:val="00BB0ED2"/>
    <w:rsid w:val="00BB178F"/>
    <w:rsid w:val="00BB2770"/>
    <w:rsid w:val="00BB4FDA"/>
    <w:rsid w:val="00BB63DD"/>
    <w:rsid w:val="00BB7316"/>
    <w:rsid w:val="00BC1945"/>
    <w:rsid w:val="00BC23A0"/>
    <w:rsid w:val="00BC3140"/>
    <w:rsid w:val="00BC430F"/>
    <w:rsid w:val="00BC5B23"/>
    <w:rsid w:val="00BC6E51"/>
    <w:rsid w:val="00BC72E6"/>
    <w:rsid w:val="00BD27EC"/>
    <w:rsid w:val="00BD3750"/>
    <w:rsid w:val="00BD4FCA"/>
    <w:rsid w:val="00BD58BC"/>
    <w:rsid w:val="00BD5D4C"/>
    <w:rsid w:val="00BD65D6"/>
    <w:rsid w:val="00BE0205"/>
    <w:rsid w:val="00BE7849"/>
    <w:rsid w:val="00BF5924"/>
    <w:rsid w:val="00C02991"/>
    <w:rsid w:val="00C04F0B"/>
    <w:rsid w:val="00C054B9"/>
    <w:rsid w:val="00C06A4A"/>
    <w:rsid w:val="00C111EA"/>
    <w:rsid w:val="00C1228B"/>
    <w:rsid w:val="00C12C8A"/>
    <w:rsid w:val="00C12F57"/>
    <w:rsid w:val="00C1356B"/>
    <w:rsid w:val="00C165B1"/>
    <w:rsid w:val="00C17441"/>
    <w:rsid w:val="00C17947"/>
    <w:rsid w:val="00C2070E"/>
    <w:rsid w:val="00C216CD"/>
    <w:rsid w:val="00C221F4"/>
    <w:rsid w:val="00C2287C"/>
    <w:rsid w:val="00C23158"/>
    <w:rsid w:val="00C232D1"/>
    <w:rsid w:val="00C2368A"/>
    <w:rsid w:val="00C321C1"/>
    <w:rsid w:val="00C34BF6"/>
    <w:rsid w:val="00C35CE8"/>
    <w:rsid w:val="00C366C0"/>
    <w:rsid w:val="00C36C0B"/>
    <w:rsid w:val="00C37CD2"/>
    <w:rsid w:val="00C41676"/>
    <w:rsid w:val="00C44F4C"/>
    <w:rsid w:val="00C46A04"/>
    <w:rsid w:val="00C46E21"/>
    <w:rsid w:val="00C5015A"/>
    <w:rsid w:val="00C525D4"/>
    <w:rsid w:val="00C53710"/>
    <w:rsid w:val="00C53792"/>
    <w:rsid w:val="00C55223"/>
    <w:rsid w:val="00C5783F"/>
    <w:rsid w:val="00C579D7"/>
    <w:rsid w:val="00C61D35"/>
    <w:rsid w:val="00C633F5"/>
    <w:rsid w:val="00C663BF"/>
    <w:rsid w:val="00C66B88"/>
    <w:rsid w:val="00C70B2B"/>
    <w:rsid w:val="00C723FF"/>
    <w:rsid w:val="00C7504E"/>
    <w:rsid w:val="00C75943"/>
    <w:rsid w:val="00C81B25"/>
    <w:rsid w:val="00C81BDC"/>
    <w:rsid w:val="00C852F4"/>
    <w:rsid w:val="00C858F8"/>
    <w:rsid w:val="00C869C8"/>
    <w:rsid w:val="00C87BF8"/>
    <w:rsid w:val="00C909CC"/>
    <w:rsid w:val="00C91077"/>
    <w:rsid w:val="00C91143"/>
    <w:rsid w:val="00C92429"/>
    <w:rsid w:val="00C95608"/>
    <w:rsid w:val="00C96603"/>
    <w:rsid w:val="00C96CF0"/>
    <w:rsid w:val="00CA03B2"/>
    <w:rsid w:val="00CA0544"/>
    <w:rsid w:val="00CA2FC1"/>
    <w:rsid w:val="00CA3F63"/>
    <w:rsid w:val="00CA4359"/>
    <w:rsid w:val="00CA4F17"/>
    <w:rsid w:val="00CA678C"/>
    <w:rsid w:val="00CA78AD"/>
    <w:rsid w:val="00CA79C9"/>
    <w:rsid w:val="00CB0965"/>
    <w:rsid w:val="00CB46AC"/>
    <w:rsid w:val="00CB5030"/>
    <w:rsid w:val="00CB57CC"/>
    <w:rsid w:val="00CC2115"/>
    <w:rsid w:val="00CC3548"/>
    <w:rsid w:val="00CC3BB3"/>
    <w:rsid w:val="00CC52E1"/>
    <w:rsid w:val="00CC5382"/>
    <w:rsid w:val="00CC7BA2"/>
    <w:rsid w:val="00CD29B6"/>
    <w:rsid w:val="00CD59EF"/>
    <w:rsid w:val="00CD75E6"/>
    <w:rsid w:val="00CE4708"/>
    <w:rsid w:val="00CE70AA"/>
    <w:rsid w:val="00CF14EF"/>
    <w:rsid w:val="00CF1CBE"/>
    <w:rsid w:val="00CF409A"/>
    <w:rsid w:val="00CF700E"/>
    <w:rsid w:val="00CF75EE"/>
    <w:rsid w:val="00D01A1C"/>
    <w:rsid w:val="00D0223C"/>
    <w:rsid w:val="00D03CC9"/>
    <w:rsid w:val="00D05657"/>
    <w:rsid w:val="00D05E59"/>
    <w:rsid w:val="00D06ACA"/>
    <w:rsid w:val="00D07989"/>
    <w:rsid w:val="00D13943"/>
    <w:rsid w:val="00D13F9D"/>
    <w:rsid w:val="00D14096"/>
    <w:rsid w:val="00D14AB0"/>
    <w:rsid w:val="00D163B1"/>
    <w:rsid w:val="00D17132"/>
    <w:rsid w:val="00D17722"/>
    <w:rsid w:val="00D20581"/>
    <w:rsid w:val="00D20E33"/>
    <w:rsid w:val="00D23492"/>
    <w:rsid w:val="00D24452"/>
    <w:rsid w:val="00D24A28"/>
    <w:rsid w:val="00D24CDD"/>
    <w:rsid w:val="00D24D14"/>
    <w:rsid w:val="00D26223"/>
    <w:rsid w:val="00D27BFA"/>
    <w:rsid w:val="00D301D2"/>
    <w:rsid w:val="00D30675"/>
    <w:rsid w:val="00D3067C"/>
    <w:rsid w:val="00D308E8"/>
    <w:rsid w:val="00D30B45"/>
    <w:rsid w:val="00D30CF6"/>
    <w:rsid w:val="00D311A9"/>
    <w:rsid w:val="00D31F83"/>
    <w:rsid w:val="00D32054"/>
    <w:rsid w:val="00D33CF9"/>
    <w:rsid w:val="00D351A0"/>
    <w:rsid w:val="00D36047"/>
    <w:rsid w:val="00D364BB"/>
    <w:rsid w:val="00D373CF"/>
    <w:rsid w:val="00D4158A"/>
    <w:rsid w:val="00D46222"/>
    <w:rsid w:val="00D46B3D"/>
    <w:rsid w:val="00D46F3E"/>
    <w:rsid w:val="00D47A26"/>
    <w:rsid w:val="00D502D4"/>
    <w:rsid w:val="00D51027"/>
    <w:rsid w:val="00D5339C"/>
    <w:rsid w:val="00D53AC3"/>
    <w:rsid w:val="00D57C82"/>
    <w:rsid w:val="00D6088E"/>
    <w:rsid w:val="00D60C57"/>
    <w:rsid w:val="00D6146C"/>
    <w:rsid w:val="00D626CF"/>
    <w:rsid w:val="00D631A4"/>
    <w:rsid w:val="00D649D2"/>
    <w:rsid w:val="00D66924"/>
    <w:rsid w:val="00D67A38"/>
    <w:rsid w:val="00D67BBE"/>
    <w:rsid w:val="00D75544"/>
    <w:rsid w:val="00D824BF"/>
    <w:rsid w:val="00D827AE"/>
    <w:rsid w:val="00D8287D"/>
    <w:rsid w:val="00D83F3F"/>
    <w:rsid w:val="00D86F04"/>
    <w:rsid w:val="00D8738A"/>
    <w:rsid w:val="00D8784F"/>
    <w:rsid w:val="00D902BF"/>
    <w:rsid w:val="00D9129F"/>
    <w:rsid w:val="00D91FCC"/>
    <w:rsid w:val="00D92852"/>
    <w:rsid w:val="00D95BE7"/>
    <w:rsid w:val="00D97863"/>
    <w:rsid w:val="00DA31EF"/>
    <w:rsid w:val="00DA4B96"/>
    <w:rsid w:val="00DA53ED"/>
    <w:rsid w:val="00DA547D"/>
    <w:rsid w:val="00DA7BF6"/>
    <w:rsid w:val="00DB1B60"/>
    <w:rsid w:val="00DB2D79"/>
    <w:rsid w:val="00DB455B"/>
    <w:rsid w:val="00DB48D6"/>
    <w:rsid w:val="00DB65C8"/>
    <w:rsid w:val="00DB719F"/>
    <w:rsid w:val="00DC12D8"/>
    <w:rsid w:val="00DC1565"/>
    <w:rsid w:val="00DC24F7"/>
    <w:rsid w:val="00DC2A8C"/>
    <w:rsid w:val="00DC3D8A"/>
    <w:rsid w:val="00DC46FB"/>
    <w:rsid w:val="00DC4900"/>
    <w:rsid w:val="00DC50B9"/>
    <w:rsid w:val="00DC53C8"/>
    <w:rsid w:val="00DC58C6"/>
    <w:rsid w:val="00DC7DCB"/>
    <w:rsid w:val="00DD085F"/>
    <w:rsid w:val="00DD1C98"/>
    <w:rsid w:val="00DD247D"/>
    <w:rsid w:val="00DD4BC7"/>
    <w:rsid w:val="00DE003E"/>
    <w:rsid w:val="00DE06F9"/>
    <w:rsid w:val="00DE1529"/>
    <w:rsid w:val="00DE269B"/>
    <w:rsid w:val="00DF0F02"/>
    <w:rsid w:val="00DF0FA1"/>
    <w:rsid w:val="00DF3A37"/>
    <w:rsid w:val="00DF6630"/>
    <w:rsid w:val="00DF73CD"/>
    <w:rsid w:val="00E019BC"/>
    <w:rsid w:val="00E02704"/>
    <w:rsid w:val="00E06ECF"/>
    <w:rsid w:val="00E1543E"/>
    <w:rsid w:val="00E162FB"/>
    <w:rsid w:val="00E16520"/>
    <w:rsid w:val="00E16D62"/>
    <w:rsid w:val="00E17B2D"/>
    <w:rsid w:val="00E21A08"/>
    <w:rsid w:val="00E23AA3"/>
    <w:rsid w:val="00E309B0"/>
    <w:rsid w:val="00E31873"/>
    <w:rsid w:val="00E3278E"/>
    <w:rsid w:val="00E351AF"/>
    <w:rsid w:val="00E3652A"/>
    <w:rsid w:val="00E36B4F"/>
    <w:rsid w:val="00E401F8"/>
    <w:rsid w:val="00E41786"/>
    <w:rsid w:val="00E41F8B"/>
    <w:rsid w:val="00E421E4"/>
    <w:rsid w:val="00E447F1"/>
    <w:rsid w:val="00E44DAB"/>
    <w:rsid w:val="00E45F9C"/>
    <w:rsid w:val="00E465A4"/>
    <w:rsid w:val="00E4735E"/>
    <w:rsid w:val="00E52416"/>
    <w:rsid w:val="00E52453"/>
    <w:rsid w:val="00E527A8"/>
    <w:rsid w:val="00E53111"/>
    <w:rsid w:val="00E5363C"/>
    <w:rsid w:val="00E53DED"/>
    <w:rsid w:val="00E54747"/>
    <w:rsid w:val="00E55B6F"/>
    <w:rsid w:val="00E57600"/>
    <w:rsid w:val="00E60712"/>
    <w:rsid w:val="00E60E70"/>
    <w:rsid w:val="00E65054"/>
    <w:rsid w:val="00E66584"/>
    <w:rsid w:val="00E66A6A"/>
    <w:rsid w:val="00E66DE6"/>
    <w:rsid w:val="00E66F27"/>
    <w:rsid w:val="00E672C8"/>
    <w:rsid w:val="00E67ADE"/>
    <w:rsid w:val="00E71692"/>
    <w:rsid w:val="00E72F25"/>
    <w:rsid w:val="00E730FB"/>
    <w:rsid w:val="00E746F4"/>
    <w:rsid w:val="00E74C67"/>
    <w:rsid w:val="00E75F91"/>
    <w:rsid w:val="00E76726"/>
    <w:rsid w:val="00E77BB6"/>
    <w:rsid w:val="00E807A2"/>
    <w:rsid w:val="00E85CB9"/>
    <w:rsid w:val="00E87870"/>
    <w:rsid w:val="00E9206D"/>
    <w:rsid w:val="00E965D3"/>
    <w:rsid w:val="00EA193D"/>
    <w:rsid w:val="00EA2126"/>
    <w:rsid w:val="00EA2F49"/>
    <w:rsid w:val="00EA4745"/>
    <w:rsid w:val="00EA6B93"/>
    <w:rsid w:val="00EA799D"/>
    <w:rsid w:val="00EA7BA7"/>
    <w:rsid w:val="00EA7CBA"/>
    <w:rsid w:val="00EB01EB"/>
    <w:rsid w:val="00EB2B8F"/>
    <w:rsid w:val="00EB2CFF"/>
    <w:rsid w:val="00EB473F"/>
    <w:rsid w:val="00EB4D93"/>
    <w:rsid w:val="00EB5CFC"/>
    <w:rsid w:val="00EB6509"/>
    <w:rsid w:val="00EB6F6E"/>
    <w:rsid w:val="00EC2065"/>
    <w:rsid w:val="00EC69CC"/>
    <w:rsid w:val="00EC6B7F"/>
    <w:rsid w:val="00ED0568"/>
    <w:rsid w:val="00ED1A74"/>
    <w:rsid w:val="00ED2596"/>
    <w:rsid w:val="00ED4404"/>
    <w:rsid w:val="00EE0F0C"/>
    <w:rsid w:val="00EE2759"/>
    <w:rsid w:val="00EE376A"/>
    <w:rsid w:val="00EE60EB"/>
    <w:rsid w:val="00EE6CB4"/>
    <w:rsid w:val="00EE7D6C"/>
    <w:rsid w:val="00EF04B8"/>
    <w:rsid w:val="00EF207A"/>
    <w:rsid w:val="00EF391B"/>
    <w:rsid w:val="00EF3A14"/>
    <w:rsid w:val="00EF44C7"/>
    <w:rsid w:val="00EF50B9"/>
    <w:rsid w:val="00EF5FF0"/>
    <w:rsid w:val="00EF707A"/>
    <w:rsid w:val="00F04670"/>
    <w:rsid w:val="00F04817"/>
    <w:rsid w:val="00F04945"/>
    <w:rsid w:val="00F05F3F"/>
    <w:rsid w:val="00F10E2C"/>
    <w:rsid w:val="00F115C2"/>
    <w:rsid w:val="00F14AE5"/>
    <w:rsid w:val="00F15B28"/>
    <w:rsid w:val="00F20048"/>
    <w:rsid w:val="00F2315E"/>
    <w:rsid w:val="00F24BCE"/>
    <w:rsid w:val="00F257AF"/>
    <w:rsid w:val="00F264D8"/>
    <w:rsid w:val="00F3066A"/>
    <w:rsid w:val="00F328E1"/>
    <w:rsid w:val="00F33B9A"/>
    <w:rsid w:val="00F33BF3"/>
    <w:rsid w:val="00F36B7C"/>
    <w:rsid w:val="00F37D35"/>
    <w:rsid w:val="00F414FB"/>
    <w:rsid w:val="00F42397"/>
    <w:rsid w:val="00F436CF"/>
    <w:rsid w:val="00F44313"/>
    <w:rsid w:val="00F445A5"/>
    <w:rsid w:val="00F461BA"/>
    <w:rsid w:val="00F50260"/>
    <w:rsid w:val="00F519B1"/>
    <w:rsid w:val="00F54312"/>
    <w:rsid w:val="00F561A8"/>
    <w:rsid w:val="00F569FE"/>
    <w:rsid w:val="00F60D9B"/>
    <w:rsid w:val="00F60DAF"/>
    <w:rsid w:val="00F63DFA"/>
    <w:rsid w:val="00F659AD"/>
    <w:rsid w:val="00F65A48"/>
    <w:rsid w:val="00F65D4D"/>
    <w:rsid w:val="00F66341"/>
    <w:rsid w:val="00F663A0"/>
    <w:rsid w:val="00F66C38"/>
    <w:rsid w:val="00F70C3A"/>
    <w:rsid w:val="00F7165B"/>
    <w:rsid w:val="00F71A6B"/>
    <w:rsid w:val="00F771F5"/>
    <w:rsid w:val="00F7732F"/>
    <w:rsid w:val="00F800EE"/>
    <w:rsid w:val="00F812EF"/>
    <w:rsid w:val="00F81358"/>
    <w:rsid w:val="00F833A5"/>
    <w:rsid w:val="00F8449C"/>
    <w:rsid w:val="00F84E5C"/>
    <w:rsid w:val="00F85E97"/>
    <w:rsid w:val="00F872FB"/>
    <w:rsid w:val="00F91515"/>
    <w:rsid w:val="00F925BB"/>
    <w:rsid w:val="00F9295A"/>
    <w:rsid w:val="00F9339A"/>
    <w:rsid w:val="00F93446"/>
    <w:rsid w:val="00F951DD"/>
    <w:rsid w:val="00F960D1"/>
    <w:rsid w:val="00FA086B"/>
    <w:rsid w:val="00FA2E76"/>
    <w:rsid w:val="00FA3693"/>
    <w:rsid w:val="00FA470D"/>
    <w:rsid w:val="00FA6A4D"/>
    <w:rsid w:val="00FA6ADD"/>
    <w:rsid w:val="00FB320A"/>
    <w:rsid w:val="00FB37CC"/>
    <w:rsid w:val="00FB3F12"/>
    <w:rsid w:val="00FB4B70"/>
    <w:rsid w:val="00FB5E60"/>
    <w:rsid w:val="00FB7CBC"/>
    <w:rsid w:val="00FC0609"/>
    <w:rsid w:val="00FC68FA"/>
    <w:rsid w:val="00FC6F5D"/>
    <w:rsid w:val="00FC787B"/>
    <w:rsid w:val="00FD1AAA"/>
    <w:rsid w:val="00FD1B2F"/>
    <w:rsid w:val="00FD2695"/>
    <w:rsid w:val="00FD26C8"/>
    <w:rsid w:val="00FD353A"/>
    <w:rsid w:val="00FD4B2F"/>
    <w:rsid w:val="00FD6589"/>
    <w:rsid w:val="00FE0A9C"/>
    <w:rsid w:val="00FE2A49"/>
    <w:rsid w:val="00FE321B"/>
    <w:rsid w:val="00FE4FE3"/>
    <w:rsid w:val="00FE66BD"/>
    <w:rsid w:val="00FE696A"/>
    <w:rsid w:val="00FE6EE8"/>
    <w:rsid w:val="00FE7640"/>
    <w:rsid w:val="00FE7953"/>
    <w:rsid w:val="00FF21BF"/>
    <w:rsid w:val="00FF233B"/>
    <w:rsid w:val="00FF6143"/>
    <w:rsid w:val="00FF6AC5"/>
    <w:rsid w:val="00FF783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0" w:qFormat="1"/>
    <w:lsdException w:name="List" w:uiPriority="0"/>
    <w:lsdException w:name="List Bullet" w:uiPriority="0"/>
    <w:lsdException w:name="List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6EE4"/>
    <w:pPr>
      <w:ind w:firstLine="720"/>
    </w:pPr>
    <w:rPr>
      <w:sz w:val="24"/>
    </w:rPr>
  </w:style>
  <w:style w:type="paragraph" w:styleId="Heading1">
    <w:name w:val="heading 1"/>
    <w:basedOn w:val="Normal"/>
    <w:next w:val="Normal"/>
    <w:link w:val="Heading1Char"/>
    <w:uiPriority w:val="9"/>
    <w:qFormat/>
    <w:rsid w:val="006505BB"/>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D8738A"/>
    <w:pPr>
      <w:keepNext/>
      <w:keepLines/>
      <w:spacing w:before="200"/>
      <w:ind w:firstLine="0"/>
      <w:outlineLvl w:val="1"/>
    </w:pPr>
    <w:rPr>
      <w:rFonts w:asciiTheme="majorHAnsi" w:eastAsiaTheme="majorEastAsia" w:hAnsiTheme="majorHAnsi" w:cstheme="majorBidi"/>
      <w:b/>
      <w:bCs/>
      <w:color w:val="4F81BD" w:themeColor="accent1"/>
      <w:sz w:val="26"/>
      <w:szCs w:val="26"/>
      <w:lang w:val="en-US" w:eastAsia="en-US"/>
    </w:rPr>
  </w:style>
  <w:style w:type="paragraph" w:styleId="Heading3">
    <w:name w:val="heading 3"/>
    <w:basedOn w:val="Normal"/>
    <w:next w:val="Normal"/>
    <w:link w:val="Heading3Char"/>
    <w:uiPriority w:val="9"/>
    <w:semiHidden/>
    <w:unhideWhenUsed/>
    <w:qFormat/>
    <w:rsid w:val="00763694"/>
    <w:pPr>
      <w:keepNext/>
      <w:keepLines/>
      <w:spacing w:before="20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qFormat/>
    <w:rsid w:val="003A6EE4"/>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3A6EE4"/>
    <w:pPr>
      <w:numPr>
        <w:ilvl w:val="6"/>
        <w:numId w:val="1"/>
      </w:numPr>
      <w:spacing w:before="240" w:after="60"/>
      <w:outlineLvl w:val="6"/>
    </w:pPr>
    <w:rPr>
      <w:szCs w:val="24"/>
    </w:rPr>
  </w:style>
  <w:style w:type="paragraph" w:styleId="Heading8">
    <w:name w:val="heading 8"/>
    <w:basedOn w:val="Normal"/>
    <w:next w:val="Normal"/>
    <w:link w:val="Heading8Char"/>
    <w:qFormat/>
    <w:rsid w:val="003A6EE4"/>
    <w:pPr>
      <w:numPr>
        <w:ilvl w:val="7"/>
        <w:numId w:val="1"/>
      </w:numPr>
      <w:spacing w:before="240" w:after="60"/>
      <w:outlineLvl w:val="7"/>
    </w:pPr>
    <w:rPr>
      <w:i/>
      <w:iCs/>
      <w:szCs w:val="24"/>
    </w:rPr>
  </w:style>
  <w:style w:type="paragraph" w:styleId="Heading9">
    <w:name w:val="heading 9"/>
    <w:basedOn w:val="Normal"/>
    <w:next w:val="Normal"/>
    <w:link w:val="Heading9Char"/>
    <w:qFormat/>
    <w:rsid w:val="003A6EE4"/>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rsid w:val="003A6EE4"/>
    <w:rPr>
      <w:b/>
      <w:bCs/>
      <w:sz w:val="22"/>
      <w:szCs w:val="22"/>
    </w:rPr>
  </w:style>
  <w:style w:type="character" w:customStyle="1" w:styleId="Heading7Char">
    <w:name w:val="Heading 7 Char"/>
    <w:basedOn w:val="DefaultParagraphFont"/>
    <w:link w:val="Heading7"/>
    <w:rsid w:val="003A6EE4"/>
    <w:rPr>
      <w:sz w:val="24"/>
      <w:szCs w:val="24"/>
    </w:rPr>
  </w:style>
  <w:style w:type="character" w:customStyle="1" w:styleId="Heading8Char">
    <w:name w:val="Heading 8 Char"/>
    <w:basedOn w:val="DefaultParagraphFont"/>
    <w:link w:val="Heading8"/>
    <w:rsid w:val="003A6EE4"/>
    <w:rPr>
      <w:i/>
      <w:iCs/>
      <w:sz w:val="24"/>
      <w:szCs w:val="24"/>
    </w:rPr>
  </w:style>
  <w:style w:type="character" w:customStyle="1" w:styleId="Heading9Char">
    <w:name w:val="Heading 9 Char"/>
    <w:basedOn w:val="DefaultParagraphFont"/>
    <w:link w:val="Heading9"/>
    <w:rsid w:val="003A6EE4"/>
    <w:rPr>
      <w:rFonts w:ascii="Arial" w:hAnsi="Arial" w:cs="Arial"/>
      <w:sz w:val="22"/>
      <w:szCs w:val="22"/>
    </w:rPr>
  </w:style>
  <w:style w:type="paragraph" w:customStyle="1" w:styleId="myheading1">
    <w:name w:val="my heading 1"/>
    <w:next w:val="Normal"/>
    <w:link w:val="myheading1Char"/>
    <w:rsid w:val="003A6EE4"/>
    <w:pPr>
      <w:keepNext/>
      <w:numPr>
        <w:numId w:val="1"/>
      </w:numPr>
      <w:spacing w:before="240" w:after="240"/>
      <w:jc w:val="center"/>
      <w:outlineLvl w:val="0"/>
    </w:pPr>
    <w:rPr>
      <w:b/>
      <w:caps/>
      <w:snapToGrid w:val="0"/>
      <w:color w:val="000000"/>
      <w:sz w:val="24"/>
      <w:szCs w:val="24"/>
      <w:lang w:val="en-GB" w:eastAsia="en-US"/>
    </w:rPr>
  </w:style>
  <w:style w:type="paragraph" w:customStyle="1" w:styleId="myheading2">
    <w:name w:val="my heading 2"/>
    <w:next w:val="Normal"/>
    <w:rsid w:val="003A6EE4"/>
    <w:pPr>
      <w:keepNext/>
      <w:numPr>
        <w:ilvl w:val="1"/>
        <w:numId w:val="1"/>
      </w:numPr>
      <w:spacing w:before="240" w:after="240"/>
      <w:outlineLvl w:val="1"/>
    </w:pPr>
    <w:rPr>
      <w:b/>
      <w:caps/>
      <w:sz w:val="24"/>
      <w:szCs w:val="24"/>
      <w:lang w:val="en-GB"/>
    </w:rPr>
  </w:style>
  <w:style w:type="paragraph" w:customStyle="1" w:styleId="myheading3">
    <w:name w:val="my heading 3"/>
    <w:next w:val="Normal"/>
    <w:rsid w:val="003A6EE4"/>
    <w:pPr>
      <w:keepNext/>
      <w:numPr>
        <w:ilvl w:val="2"/>
        <w:numId w:val="1"/>
      </w:numPr>
      <w:spacing w:before="240" w:after="120"/>
      <w:outlineLvl w:val="2"/>
    </w:pPr>
    <w:rPr>
      <w:b/>
      <w:snapToGrid w:val="0"/>
      <w:color w:val="000000"/>
      <w:sz w:val="24"/>
      <w:szCs w:val="24"/>
      <w:u w:val="single"/>
      <w:lang w:val="en-GB" w:eastAsia="en-US"/>
    </w:rPr>
  </w:style>
  <w:style w:type="paragraph" w:customStyle="1" w:styleId="myheading4">
    <w:name w:val="my heading 4"/>
    <w:next w:val="Normal"/>
    <w:rsid w:val="003A6EE4"/>
    <w:pPr>
      <w:widowControl w:val="0"/>
      <w:numPr>
        <w:ilvl w:val="3"/>
        <w:numId w:val="1"/>
      </w:numPr>
      <w:spacing w:before="120" w:after="120"/>
      <w:outlineLvl w:val="3"/>
    </w:pPr>
    <w:rPr>
      <w:b/>
      <w:snapToGrid w:val="0"/>
      <w:color w:val="000000"/>
      <w:sz w:val="24"/>
      <w:szCs w:val="24"/>
      <w:lang w:val="en-GB" w:eastAsia="en-US"/>
    </w:rPr>
  </w:style>
  <w:style w:type="character" w:customStyle="1" w:styleId="myheading1Char">
    <w:name w:val="my heading 1 Char"/>
    <w:link w:val="myheading1"/>
    <w:rsid w:val="003A6EE4"/>
    <w:rPr>
      <w:b/>
      <w:caps/>
      <w:snapToGrid w:val="0"/>
      <w:color w:val="000000"/>
      <w:sz w:val="24"/>
      <w:szCs w:val="24"/>
      <w:lang w:val="en-GB" w:eastAsia="en-US"/>
    </w:rPr>
  </w:style>
  <w:style w:type="paragraph" w:styleId="BalloonText">
    <w:name w:val="Balloon Text"/>
    <w:basedOn w:val="Normal"/>
    <w:link w:val="BalloonTextChar"/>
    <w:semiHidden/>
    <w:unhideWhenUsed/>
    <w:rsid w:val="00BB4FDA"/>
    <w:rPr>
      <w:rFonts w:ascii="Tahoma" w:hAnsi="Tahoma" w:cs="Tahoma"/>
      <w:sz w:val="16"/>
      <w:szCs w:val="16"/>
    </w:rPr>
  </w:style>
  <w:style w:type="character" w:customStyle="1" w:styleId="BalloonTextChar">
    <w:name w:val="Balloon Text Char"/>
    <w:basedOn w:val="DefaultParagraphFont"/>
    <w:link w:val="BalloonText"/>
    <w:uiPriority w:val="99"/>
    <w:semiHidden/>
    <w:rsid w:val="00BB4FDA"/>
    <w:rPr>
      <w:rFonts w:ascii="Tahoma" w:hAnsi="Tahoma" w:cs="Tahoma"/>
      <w:sz w:val="16"/>
      <w:szCs w:val="16"/>
    </w:rPr>
  </w:style>
  <w:style w:type="paragraph" w:styleId="Caption">
    <w:name w:val="caption"/>
    <w:next w:val="Normal"/>
    <w:link w:val="CaptionChar"/>
    <w:qFormat/>
    <w:rsid w:val="008512C7"/>
    <w:pPr>
      <w:spacing w:before="120" w:after="120"/>
      <w:outlineLvl w:val="0"/>
    </w:pPr>
    <w:rPr>
      <w:bCs/>
      <w:sz w:val="24"/>
      <w:lang w:val="en-GB"/>
    </w:rPr>
  </w:style>
  <w:style w:type="character" w:customStyle="1" w:styleId="CaptionChar">
    <w:name w:val="Caption Char"/>
    <w:link w:val="Caption"/>
    <w:rsid w:val="008512C7"/>
    <w:rPr>
      <w:bCs/>
      <w:sz w:val="24"/>
      <w:lang w:val="en-GB"/>
    </w:rPr>
  </w:style>
  <w:style w:type="character" w:customStyle="1" w:styleId="Heading1Char">
    <w:name w:val="Heading 1 Char"/>
    <w:basedOn w:val="DefaultParagraphFont"/>
    <w:link w:val="Heading1"/>
    <w:uiPriority w:val="9"/>
    <w:rsid w:val="006505BB"/>
    <w:rPr>
      <w:rFonts w:asciiTheme="majorHAnsi" w:eastAsiaTheme="majorEastAsia" w:hAnsiTheme="majorHAnsi" w:cstheme="majorBidi"/>
      <w:b/>
      <w:bCs/>
      <w:color w:val="365F91" w:themeColor="accent1" w:themeShade="BF"/>
      <w:sz w:val="28"/>
      <w:szCs w:val="28"/>
    </w:rPr>
  </w:style>
  <w:style w:type="paragraph" w:styleId="ListBullet">
    <w:name w:val="List Bullet"/>
    <w:basedOn w:val="Normal"/>
    <w:autoRedefine/>
    <w:semiHidden/>
    <w:rsid w:val="005B189D"/>
    <w:pPr>
      <w:tabs>
        <w:tab w:val="num" w:pos="0"/>
        <w:tab w:val="left" w:pos="3840"/>
      </w:tabs>
      <w:ind w:firstLine="0"/>
    </w:pPr>
    <w:rPr>
      <w:color w:val="548DD4" w:themeColor="text2" w:themeTint="99"/>
      <w:lang w:val="en-US"/>
    </w:rPr>
  </w:style>
  <w:style w:type="paragraph" w:styleId="ListParagraph">
    <w:name w:val="List Paragraph"/>
    <w:basedOn w:val="Normal"/>
    <w:uiPriority w:val="99"/>
    <w:qFormat/>
    <w:rsid w:val="002F6417"/>
    <w:pPr>
      <w:spacing w:after="200" w:line="276" w:lineRule="auto"/>
      <w:ind w:left="720" w:firstLine="0"/>
    </w:pPr>
    <w:rPr>
      <w:rFonts w:ascii="Calibri" w:eastAsia="Calibri" w:hAnsi="Calibri" w:cs="Calibri"/>
      <w:sz w:val="22"/>
      <w:szCs w:val="22"/>
      <w:lang w:val="en-US" w:eastAsia="en-US"/>
    </w:rPr>
  </w:style>
  <w:style w:type="paragraph" w:styleId="NoSpacing">
    <w:name w:val="No Spacing"/>
    <w:uiPriority w:val="1"/>
    <w:qFormat/>
    <w:rsid w:val="00607180"/>
    <w:rPr>
      <w:sz w:val="24"/>
      <w:szCs w:val="24"/>
      <w:lang w:val="en-US" w:eastAsia="en-US"/>
    </w:rPr>
  </w:style>
  <w:style w:type="character" w:customStyle="1" w:styleId="apple-converted-space">
    <w:name w:val="apple-converted-space"/>
    <w:basedOn w:val="DefaultParagraphFont"/>
    <w:rsid w:val="00DE06F9"/>
  </w:style>
  <w:style w:type="character" w:styleId="Emphasis">
    <w:name w:val="Emphasis"/>
    <w:basedOn w:val="DefaultParagraphFont"/>
    <w:uiPriority w:val="20"/>
    <w:qFormat/>
    <w:rsid w:val="00DE06F9"/>
    <w:rPr>
      <w:i/>
      <w:iCs/>
    </w:rPr>
  </w:style>
  <w:style w:type="paragraph" w:styleId="Header">
    <w:name w:val="header"/>
    <w:basedOn w:val="Normal"/>
    <w:link w:val="HeaderChar"/>
    <w:unhideWhenUsed/>
    <w:rsid w:val="00782FFF"/>
    <w:pPr>
      <w:tabs>
        <w:tab w:val="center" w:pos="4680"/>
        <w:tab w:val="right" w:pos="9360"/>
      </w:tabs>
    </w:pPr>
  </w:style>
  <w:style w:type="character" w:customStyle="1" w:styleId="HeaderChar">
    <w:name w:val="Header Char"/>
    <w:basedOn w:val="DefaultParagraphFont"/>
    <w:link w:val="Header"/>
    <w:rsid w:val="00782FFF"/>
    <w:rPr>
      <w:sz w:val="24"/>
    </w:rPr>
  </w:style>
  <w:style w:type="paragraph" w:styleId="Footer">
    <w:name w:val="footer"/>
    <w:basedOn w:val="Normal"/>
    <w:link w:val="FooterChar"/>
    <w:uiPriority w:val="99"/>
    <w:unhideWhenUsed/>
    <w:rsid w:val="00782FFF"/>
    <w:pPr>
      <w:tabs>
        <w:tab w:val="center" w:pos="4680"/>
        <w:tab w:val="right" w:pos="9360"/>
      </w:tabs>
    </w:pPr>
  </w:style>
  <w:style w:type="character" w:customStyle="1" w:styleId="FooterChar">
    <w:name w:val="Footer Char"/>
    <w:basedOn w:val="DefaultParagraphFont"/>
    <w:link w:val="Footer"/>
    <w:uiPriority w:val="99"/>
    <w:rsid w:val="00782FFF"/>
    <w:rPr>
      <w:sz w:val="24"/>
    </w:rPr>
  </w:style>
  <w:style w:type="paragraph" w:customStyle="1" w:styleId="DefaultParagraphFontParaCharChar">
    <w:name w:val="Default Paragraph Font Para Char Char"/>
    <w:basedOn w:val="Normal"/>
    <w:rsid w:val="00763694"/>
    <w:pPr>
      <w:spacing w:after="160" w:line="240" w:lineRule="exact"/>
      <w:ind w:firstLine="0"/>
    </w:pPr>
    <w:rPr>
      <w:rFonts w:ascii="Arial" w:hAnsi="Arial"/>
      <w:sz w:val="20"/>
      <w:lang w:val="en-US" w:eastAsia="en-US"/>
    </w:rPr>
  </w:style>
  <w:style w:type="character" w:customStyle="1" w:styleId="Heading3Char">
    <w:name w:val="Heading 3 Char"/>
    <w:basedOn w:val="DefaultParagraphFont"/>
    <w:link w:val="Heading3"/>
    <w:uiPriority w:val="9"/>
    <w:semiHidden/>
    <w:rsid w:val="00763694"/>
    <w:rPr>
      <w:rFonts w:asciiTheme="majorHAnsi" w:eastAsiaTheme="majorEastAsia" w:hAnsiTheme="majorHAnsi" w:cstheme="majorBidi"/>
      <w:b/>
      <w:bCs/>
      <w:color w:val="4F81BD" w:themeColor="accent1"/>
      <w:sz w:val="24"/>
    </w:rPr>
  </w:style>
  <w:style w:type="paragraph" w:styleId="ListNumber">
    <w:name w:val="List Number"/>
    <w:basedOn w:val="Normal"/>
    <w:rsid w:val="00241A44"/>
    <w:pPr>
      <w:numPr>
        <w:numId w:val="6"/>
      </w:numPr>
    </w:pPr>
    <w:rPr>
      <w:szCs w:val="24"/>
      <w:lang w:val="en-US" w:eastAsia="en-US"/>
    </w:rPr>
  </w:style>
  <w:style w:type="character" w:customStyle="1" w:styleId="Heading2Char">
    <w:name w:val="Heading 2 Char"/>
    <w:basedOn w:val="DefaultParagraphFont"/>
    <w:link w:val="Heading2"/>
    <w:uiPriority w:val="9"/>
    <w:semiHidden/>
    <w:rsid w:val="00D8738A"/>
    <w:rPr>
      <w:rFonts w:asciiTheme="majorHAnsi" w:eastAsiaTheme="majorEastAsia" w:hAnsiTheme="majorHAnsi" w:cstheme="majorBidi"/>
      <w:b/>
      <w:bCs/>
      <w:color w:val="4F81BD" w:themeColor="accent1"/>
      <w:sz w:val="26"/>
      <w:szCs w:val="26"/>
      <w:lang w:val="en-US" w:eastAsia="en-US"/>
    </w:rPr>
  </w:style>
  <w:style w:type="character" w:styleId="Hyperlink">
    <w:name w:val="Hyperlink"/>
    <w:basedOn w:val="DefaultParagraphFont"/>
    <w:uiPriority w:val="99"/>
    <w:unhideWhenUsed/>
    <w:rsid w:val="00D8738A"/>
    <w:rPr>
      <w:rFonts w:ascii="Times New Roman" w:hAnsi="Times New Roman" w:cs="Times New Roman" w:hint="default"/>
      <w:color w:val="000000"/>
      <w:u w:val="single"/>
    </w:rPr>
  </w:style>
  <w:style w:type="table" w:styleId="TableGrid">
    <w:name w:val="Table Grid"/>
    <w:basedOn w:val="TableNormal"/>
    <w:uiPriority w:val="59"/>
    <w:rsid w:val="00D8738A"/>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8738A"/>
    <w:pPr>
      <w:ind w:firstLine="0"/>
    </w:pPr>
    <w:rPr>
      <w:szCs w:val="24"/>
      <w:lang w:val="en-US" w:eastAsia="en-US"/>
    </w:rPr>
  </w:style>
  <w:style w:type="character" w:styleId="Strong">
    <w:name w:val="Strong"/>
    <w:basedOn w:val="DefaultParagraphFont"/>
    <w:uiPriority w:val="22"/>
    <w:qFormat/>
    <w:rsid w:val="00D8738A"/>
    <w:rPr>
      <w:b/>
      <w:bCs/>
    </w:rPr>
  </w:style>
  <w:style w:type="paragraph" w:styleId="NormalWeb">
    <w:name w:val="Normal (Web)"/>
    <w:basedOn w:val="Normal"/>
    <w:uiPriority w:val="99"/>
    <w:semiHidden/>
    <w:unhideWhenUsed/>
    <w:rsid w:val="00D8738A"/>
    <w:pPr>
      <w:spacing w:before="100" w:beforeAutospacing="1" w:after="100" w:afterAutospacing="1"/>
      <w:ind w:firstLine="0"/>
    </w:pPr>
    <w:rPr>
      <w:szCs w:val="24"/>
    </w:rPr>
  </w:style>
  <w:style w:type="paragraph" w:styleId="TOC1">
    <w:name w:val="toc 1"/>
    <w:basedOn w:val="Normal"/>
    <w:next w:val="Normal"/>
    <w:autoRedefine/>
    <w:uiPriority w:val="39"/>
    <w:rsid w:val="00D8738A"/>
    <w:pPr>
      <w:tabs>
        <w:tab w:val="right" w:leader="dot" w:pos="9300"/>
      </w:tabs>
      <w:spacing w:before="120" w:after="120"/>
      <w:ind w:firstLine="0"/>
    </w:pPr>
    <w:rPr>
      <w:b/>
      <w:bCs/>
      <w:noProof/>
      <w:szCs w:val="24"/>
    </w:rPr>
  </w:style>
  <w:style w:type="paragraph" w:customStyle="1" w:styleId="Default">
    <w:name w:val="Default"/>
    <w:rsid w:val="00D8738A"/>
    <w:pPr>
      <w:autoSpaceDE w:val="0"/>
      <w:autoSpaceDN w:val="0"/>
      <w:adjustRightInd w:val="0"/>
    </w:pPr>
    <w:rPr>
      <w:rFonts w:ascii="Arial" w:hAnsi="Arial" w:cs="Arial"/>
      <w:color w:val="000000"/>
      <w:sz w:val="24"/>
      <w:szCs w:val="24"/>
    </w:rPr>
  </w:style>
  <w:style w:type="paragraph" w:styleId="FootnoteText">
    <w:name w:val="footnote text"/>
    <w:basedOn w:val="Normal"/>
    <w:link w:val="FootnoteTextChar"/>
    <w:uiPriority w:val="99"/>
    <w:semiHidden/>
    <w:unhideWhenUsed/>
    <w:rsid w:val="00D8738A"/>
    <w:pPr>
      <w:ind w:firstLine="0"/>
    </w:pPr>
    <w:rPr>
      <w:sz w:val="20"/>
      <w:lang w:val="en-US" w:eastAsia="en-US"/>
    </w:rPr>
  </w:style>
  <w:style w:type="character" w:customStyle="1" w:styleId="FootnoteTextChar">
    <w:name w:val="Footnote Text Char"/>
    <w:basedOn w:val="DefaultParagraphFont"/>
    <w:link w:val="FootnoteText"/>
    <w:uiPriority w:val="99"/>
    <w:semiHidden/>
    <w:rsid w:val="00D8738A"/>
    <w:rPr>
      <w:lang w:val="en-US" w:eastAsia="en-US"/>
    </w:rPr>
  </w:style>
  <w:style w:type="character" w:styleId="FootnoteReference">
    <w:name w:val="footnote reference"/>
    <w:basedOn w:val="DefaultParagraphFont"/>
    <w:uiPriority w:val="99"/>
    <w:semiHidden/>
    <w:unhideWhenUsed/>
    <w:rsid w:val="00D8738A"/>
    <w:rPr>
      <w:vertAlign w:val="superscript"/>
    </w:rPr>
  </w:style>
  <w:style w:type="paragraph" w:styleId="CommentText">
    <w:name w:val="annotation text"/>
    <w:basedOn w:val="Normal"/>
    <w:link w:val="CommentTextChar"/>
    <w:semiHidden/>
    <w:rsid w:val="00D8738A"/>
    <w:pPr>
      <w:ind w:firstLine="0"/>
    </w:pPr>
    <w:rPr>
      <w:sz w:val="20"/>
      <w:lang w:val="en-US" w:eastAsia="en-US"/>
    </w:rPr>
  </w:style>
  <w:style w:type="character" w:customStyle="1" w:styleId="CommentTextChar">
    <w:name w:val="Comment Text Char"/>
    <w:basedOn w:val="DefaultParagraphFont"/>
    <w:link w:val="CommentText"/>
    <w:semiHidden/>
    <w:rsid w:val="00D8738A"/>
    <w:rPr>
      <w:lang w:val="en-US" w:eastAsia="en-US"/>
    </w:rPr>
  </w:style>
  <w:style w:type="paragraph" w:styleId="List">
    <w:name w:val="List"/>
    <w:basedOn w:val="Normal"/>
    <w:semiHidden/>
    <w:rsid w:val="00D8738A"/>
    <w:pPr>
      <w:ind w:left="283" w:hanging="283"/>
    </w:pPr>
    <w:rPr>
      <w:sz w:val="20"/>
    </w:rPr>
  </w:style>
  <w:style w:type="paragraph" w:styleId="TOCHeading">
    <w:name w:val="TOC Heading"/>
    <w:basedOn w:val="Heading1"/>
    <w:next w:val="Normal"/>
    <w:uiPriority w:val="39"/>
    <w:semiHidden/>
    <w:unhideWhenUsed/>
    <w:qFormat/>
    <w:rsid w:val="00D8738A"/>
    <w:pPr>
      <w:keepLines w:val="0"/>
      <w:spacing w:before="240" w:after="240" w:line="276" w:lineRule="auto"/>
      <w:ind w:left="680" w:hanging="680"/>
      <w:outlineLvl w:val="9"/>
    </w:pPr>
    <w:rPr>
      <w:rFonts w:ascii="Times New Roman" w:eastAsia="Times New Roman" w:hAnsi="Times New Roman" w:cs="Times New Roman"/>
      <w:bCs w:val="0"/>
      <w:caps/>
      <w:snapToGrid w:val="0"/>
      <w:color w:val="000000"/>
      <w:sz w:val="24"/>
      <w:szCs w:val="24"/>
      <w:lang w:eastAsia="ja-JP"/>
    </w:rPr>
  </w:style>
  <w:style w:type="paragraph" w:styleId="TOC2">
    <w:name w:val="toc 2"/>
    <w:basedOn w:val="Normal"/>
    <w:next w:val="Normal"/>
    <w:autoRedefine/>
    <w:uiPriority w:val="39"/>
    <w:unhideWhenUsed/>
    <w:rsid w:val="00D8738A"/>
    <w:pPr>
      <w:spacing w:after="100"/>
      <w:ind w:left="240" w:firstLine="0"/>
    </w:pPr>
    <w:rPr>
      <w:szCs w:val="24"/>
      <w:lang w:val="en-US" w:eastAsia="en-US"/>
    </w:rPr>
  </w:style>
  <w:style w:type="paragraph" w:styleId="TOC3">
    <w:name w:val="toc 3"/>
    <w:basedOn w:val="Normal"/>
    <w:next w:val="Normal"/>
    <w:autoRedefine/>
    <w:uiPriority w:val="39"/>
    <w:unhideWhenUsed/>
    <w:rsid w:val="00D8738A"/>
    <w:pPr>
      <w:spacing w:after="100"/>
      <w:ind w:left="480" w:firstLine="0"/>
    </w:pPr>
    <w:rPr>
      <w:szCs w:val="24"/>
      <w:lang w:val="en-US" w:eastAsia="en-US"/>
    </w:rPr>
  </w:style>
  <w:style w:type="paragraph" w:styleId="TOC4">
    <w:name w:val="toc 4"/>
    <w:basedOn w:val="Normal"/>
    <w:next w:val="Normal"/>
    <w:autoRedefine/>
    <w:uiPriority w:val="39"/>
    <w:unhideWhenUsed/>
    <w:rsid w:val="00D8738A"/>
    <w:pPr>
      <w:spacing w:after="100" w:line="276" w:lineRule="auto"/>
      <w:ind w:left="660" w:firstLine="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8738A"/>
    <w:pPr>
      <w:spacing w:after="100" w:line="276" w:lineRule="auto"/>
      <w:ind w:left="880" w:firstLine="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8738A"/>
    <w:pPr>
      <w:spacing w:after="100" w:line="276" w:lineRule="auto"/>
      <w:ind w:left="1100" w:firstLine="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8738A"/>
    <w:pPr>
      <w:spacing w:after="100" w:line="276" w:lineRule="auto"/>
      <w:ind w:left="1320" w:firstLine="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8738A"/>
    <w:pPr>
      <w:spacing w:after="100" w:line="276" w:lineRule="auto"/>
      <w:ind w:left="1540" w:firstLine="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8738A"/>
    <w:pPr>
      <w:spacing w:after="100" w:line="276" w:lineRule="auto"/>
      <w:ind w:left="1760" w:firstLine="0"/>
    </w:pPr>
    <w:rPr>
      <w:rFonts w:asciiTheme="minorHAnsi" w:eastAsiaTheme="minorEastAsia" w:hAnsiTheme="minorHAnsi" w:cstheme="minorBidi"/>
      <w:sz w:val="22"/>
      <w:szCs w:val="22"/>
    </w:rPr>
  </w:style>
  <w:style w:type="paragraph" w:styleId="Quote">
    <w:name w:val="Quote"/>
    <w:basedOn w:val="Normal"/>
    <w:next w:val="Normal"/>
    <w:link w:val="QuoteChar"/>
    <w:uiPriority w:val="29"/>
    <w:qFormat/>
    <w:rsid w:val="00D8738A"/>
    <w:pPr>
      <w:spacing w:after="200" w:line="276" w:lineRule="auto"/>
      <w:ind w:firstLine="0"/>
    </w:pPr>
    <w:rPr>
      <w:rFonts w:asciiTheme="minorHAnsi" w:eastAsiaTheme="minorEastAsia" w:hAnsiTheme="minorHAnsi" w:cstheme="minorBidi"/>
      <w:i/>
      <w:iCs/>
      <w:color w:val="000000" w:themeColor="text1"/>
      <w:sz w:val="22"/>
      <w:szCs w:val="22"/>
      <w:lang w:val="en-US" w:eastAsia="ja-JP"/>
    </w:rPr>
  </w:style>
  <w:style w:type="character" w:customStyle="1" w:styleId="QuoteChar">
    <w:name w:val="Quote Char"/>
    <w:basedOn w:val="DefaultParagraphFont"/>
    <w:link w:val="Quote"/>
    <w:uiPriority w:val="29"/>
    <w:rsid w:val="00D8738A"/>
    <w:rPr>
      <w:rFonts w:asciiTheme="minorHAnsi" w:eastAsiaTheme="minorEastAsia" w:hAnsiTheme="minorHAnsi" w:cstheme="minorBidi"/>
      <w:i/>
      <w:iCs/>
      <w:color w:val="000000" w:themeColor="text1"/>
      <w:sz w:val="22"/>
      <w:szCs w:val="22"/>
      <w:lang w:val="en-US" w:eastAsia="ja-JP"/>
    </w:rPr>
  </w:style>
  <w:style w:type="character" w:styleId="CommentReference">
    <w:name w:val="annotation reference"/>
    <w:basedOn w:val="DefaultParagraphFont"/>
    <w:uiPriority w:val="99"/>
    <w:semiHidden/>
    <w:unhideWhenUsed/>
    <w:rsid w:val="00A07103"/>
    <w:rPr>
      <w:sz w:val="16"/>
      <w:szCs w:val="16"/>
    </w:rPr>
  </w:style>
  <w:style w:type="paragraph" w:styleId="CommentSubject">
    <w:name w:val="annotation subject"/>
    <w:basedOn w:val="CommentText"/>
    <w:next w:val="CommentText"/>
    <w:link w:val="CommentSubjectChar"/>
    <w:uiPriority w:val="99"/>
    <w:semiHidden/>
    <w:unhideWhenUsed/>
    <w:rsid w:val="00A07103"/>
    <w:pPr>
      <w:ind w:firstLine="720"/>
    </w:pPr>
    <w:rPr>
      <w:b/>
      <w:bCs/>
      <w:lang w:val="en-CA" w:eastAsia="en-CA"/>
    </w:rPr>
  </w:style>
  <w:style w:type="character" w:customStyle="1" w:styleId="CommentSubjectChar">
    <w:name w:val="Comment Subject Char"/>
    <w:basedOn w:val="CommentTextChar"/>
    <w:link w:val="CommentSubject"/>
    <w:uiPriority w:val="99"/>
    <w:semiHidden/>
    <w:rsid w:val="00A07103"/>
    <w:rPr>
      <w:b/>
      <w:bCs/>
      <w:lang w:val="en-US" w:eastAsia="en-US"/>
    </w:rPr>
  </w:style>
  <w:style w:type="paragraph" w:styleId="Revision">
    <w:name w:val="Revision"/>
    <w:hidden/>
    <w:uiPriority w:val="99"/>
    <w:semiHidden/>
    <w:rsid w:val="00C04F0B"/>
    <w:rPr>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0" w:qFormat="1"/>
    <w:lsdException w:name="List" w:uiPriority="0"/>
    <w:lsdException w:name="List Bullet" w:uiPriority="0"/>
    <w:lsdException w:name="List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6EE4"/>
    <w:pPr>
      <w:ind w:firstLine="720"/>
    </w:pPr>
    <w:rPr>
      <w:sz w:val="24"/>
    </w:rPr>
  </w:style>
  <w:style w:type="paragraph" w:styleId="Heading1">
    <w:name w:val="heading 1"/>
    <w:basedOn w:val="Normal"/>
    <w:next w:val="Normal"/>
    <w:link w:val="Heading1Char"/>
    <w:uiPriority w:val="9"/>
    <w:qFormat/>
    <w:rsid w:val="006505BB"/>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D8738A"/>
    <w:pPr>
      <w:keepNext/>
      <w:keepLines/>
      <w:spacing w:before="200"/>
      <w:ind w:firstLine="0"/>
      <w:outlineLvl w:val="1"/>
    </w:pPr>
    <w:rPr>
      <w:rFonts w:asciiTheme="majorHAnsi" w:eastAsiaTheme="majorEastAsia" w:hAnsiTheme="majorHAnsi" w:cstheme="majorBidi"/>
      <w:b/>
      <w:bCs/>
      <w:color w:val="4F81BD" w:themeColor="accent1"/>
      <w:sz w:val="26"/>
      <w:szCs w:val="26"/>
      <w:lang w:val="en-US" w:eastAsia="en-US"/>
    </w:rPr>
  </w:style>
  <w:style w:type="paragraph" w:styleId="Heading3">
    <w:name w:val="heading 3"/>
    <w:basedOn w:val="Normal"/>
    <w:next w:val="Normal"/>
    <w:link w:val="Heading3Char"/>
    <w:uiPriority w:val="9"/>
    <w:semiHidden/>
    <w:unhideWhenUsed/>
    <w:qFormat/>
    <w:rsid w:val="00763694"/>
    <w:pPr>
      <w:keepNext/>
      <w:keepLines/>
      <w:spacing w:before="20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qFormat/>
    <w:rsid w:val="003A6EE4"/>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3A6EE4"/>
    <w:pPr>
      <w:numPr>
        <w:ilvl w:val="6"/>
        <w:numId w:val="1"/>
      </w:numPr>
      <w:spacing w:before="240" w:after="60"/>
      <w:outlineLvl w:val="6"/>
    </w:pPr>
    <w:rPr>
      <w:szCs w:val="24"/>
    </w:rPr>
  </w:style>
  <w:style w:type="paragraph" w:styleId="Heading8">
    <w:name w:val="heading 8"/>
    <w:basedOn w:val="Normal"/>
    <w:next w:val="Normal"/>
    <w:link w:val="Heading8Char"/>
    <w:qFormat/>
    <w:rsid w:val="003A6EE4"/>
    <w:pPr>
      <w:numPr>
        <w:ilvl w:val="7"/>
        <w:numId w:val="1"/>
      </w:numPr>
      <w:spacing w:before="240" w:after="60"/>
      <w:outlineLvl w:val="7"/>
    </w:pPr>
    <w:rPr>
      <w:i/>
      <w:iCs/>
      <w:szCs w:val="24"/>
    </w:rPr>
  </w:style>
  <w:style w:type="paragraph" w:styleId="Heading9">
    <w:name w:val="heading 9"/>
    <w:basedOn w:val="Normal"/>
    <w:next w:val="Normal"/>
    <w:link w:val="Heading9Char"/>
    <w:qFormat/>
    <w:rsid w:val="003A6EE4"/>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rsid w:val="003A6EE4"/>
    <w:rPr>
      <w:b/>
      <w:bCs/>
      <w:sz w:val="22"/>
      <w:szCs w:val="22"/>
    </w:rPr>
  </w:style>
  <w:style w:type="character" w:customStyle="1" w:styleId="Heading7Char">
    <w:name w:val="Heading 7 Char"/>
    <w:basedOn w:val="DefaultParagraphFont"/>
    <w:link w:val="Heading7"/>
    <w:rsid w:val="003A6EE4"/>
    <w:rPr>
      <w:sz w:val="24"/>
      <w:szCs w:val="24"/>
    </w:rPr>
  </w:style>
  <w:style w:type="character" w:customStyle="1" w:styleId="Heading8Char">
    <w:name w:val="Heading 8 Char"/>
    <w:basedOn w:val="DefaultParagraphFont"/>
    <w:link w:val="Heading8"/>
    <w:rsid w:val="003A6EE4"/>
    <w:rPr>
      <w:i/>
      <w:iCs/>
      <w:sz w:val="24"/>
      <w:szCs w:val="24"/>
    </w:rPr>
  </w:style>
  <w:style w:type="character" w:customStyle="1" w:styleId="Heading9Char">
    <w:name w:val="Heading 9 Char"/>
    <w:basedOn w:val="DefaultParagraphFont"/>
    <w:link w:val="Heading9"/>
    <w:rsid w:val="003A6EE4"/>
    <w:rPr>
      <w:rFonts w:ascii="Arial" w:hAnsi="Arial" w:cs="Arial"/>
      <w:sz w:val="22"/>
      <w:szCs w:val="22"/>
    </w:rPr>
  </w:style>
  <w:style w:type="paragraph" w:customStyle="1" w:styleId="myheading1">
    <w:name w:val="my heading 1"/>
    <w:next w:val="Normal"/>
    <w:link w:val="myheading1Char"/>
    <w:rsid w:val="003A6EE4"/>
    <w:pPr>
      <w:keepNext/>
      <w:numPr>
        <w:numId w:val="1"/>
      </w:numPr>
      <w:spacing w:before="240" w:after="240"/>
      <w:jc w:val="center"/>
      <w:outlineLvl w:val="0"/>
    </w:pPr>
    <w:rPr>
      <w:b/>
      <w:caps/>
      <w:snapToGrid w:val="0"/>
      <w:color w:val="000000"/>
      <w:sz w:val="24"/>
      <w:szCs w:val="24"/>
      <w:lang w:val="en-GB" w:eastAsia="en-US"/>
    </w:rPr>
  </w:style>
  <w:style w:type="paragraph" w:customStyle="1" w:styleId="myheading2">
    <w:name w:val="my heading 2"/>
    <w:next w:val="Normal"/>
    <w:rsid w:val="003A6EE4"/>
    <w:pPr>
      <w:keepNext/>
      <w:numPr>
        <w:ilvl w:val="1"/>
        <w:numId w:val="1"/>
      </w:numPr>
      <w:spacing w:before="240" w:after="240"/>
      <w:outlineLvl w:val="1"/>
    </w:pPr>
    <w:rPr>
      <w:b/>
      <w:caps/>
      <w:sz w:val="24"/>
      <w:szCs w:val="24"/>
      <w:lang w:val="en-GB"/>
    </w:rPr>
  </w:style>
  <w:style w:type="paragraph" w:customStyle="1" w:styleId="myheading3">
    <w:name w:val="my heading 3"/>
    <w:next w:val="Normal"/>
    <w:rsid w:val="003A6EE4"/>
    <w:pPr>
      <w:keepNext/>
      <w:numPr>
        <w:ilvl w:val="2"/>
        <w:numId w:val="1"/>
      </w:numPr>
      <w:spacing w:before="240" w:after="120"/>
      <w:outlineLvl w:val="2"/>
    </w:pPr>
    <w:rPr>
      <w:b/>
      <w:snapToGrid w:val="0"/>
      <w:color w:val="000000"/>
      <w:sz w:val="24"/>
      <w:szCs w:val="24"/>
      <w:u w:val="single"/>
      <w:lang w:val="en-GB" w:eastAsia="en-US"/>
    </w:rPr>
  </w:style>
  <w:style w:type="paragraph" w:customStyle="1" w:styleId="myheading4">
    <w:name w:val="my heading 4"/>
    <w:next w:val="Normal"/>
    <w:rsid w:val="003A6EE4"/>
    <w:pPr>
      <w:widowControl w:val="0"/>
      <w:numPr>
        <w:ilvl w:val="3"/>
        <w:numId w:val="1"/>
      </w:numPr>
      <w:spacing w:before="120" w:after="120"/>
      <w:outlineLvl w:val="3"/>
    </w:pPr>
    <w:rPr>
      <w:b/>
      <w:snapToGrid w:val="0"/>
      <w:color w:val="000000"/>
      <w:sz w:val="24"/>
      <w:szCs w:val="24"/>
      <w:lang w:val="en-GB" w:eastAsia="en-US"/>
    </w:rPr>
  </w:style>
  <w:style w:type="character" w:customStyle="1" w:styleId="myheading1Char">
    <w:name w:val="my heading 1 Char"/>
    <w:link w:val="myheading1"/>
    <w:rsid w:val="003A6EE4"/>
    <w:rPr>
      <w:b/>
      <w:caps/>
      <w:snapToGrid w:val="0"/>
      <w:color w:val="000000"/>
      <w:sz w:val="24"/>
      <w:szCs w:val="24"/>
      <w:lang w:val="en-GB" w:eastAsia="en-US"/>
    </w:rPr>
  </w:style>
  <w:style w:type="paragraph" w:styleId="BalloonText">
    <w:name w:val="Balloon Text"/>
    <w:basedOn w:val="Normal"/>
    <w:link w:val="BalloonTextChar"/>
    <w:semiHidden/>
    <w:unhideWhenUsed/>
    <w:rsid w:val="00BB4FDA"/>
    <w:rPr>
      <w:rFonts w:ascii="Tahoma" w:hAnsi="Tahoma" w:cs="Tahoma"/>
      <w:sz w:val="16"/>
      <w:szCs w:val="16"/>
    </w:rPr>
  </w:style>
  <w:style w:type="character" w:customStyle="1" w:styleId="BalloonTextChar">
    <w:name w:val="Balloon Text Char"/>
    <w:basedOn w:val="DefaultParagraphFont"/>
    <w:link w:val="BalloonText"/>
    <w:uiPriority w:val="99"/>
    <w:semiHidden/>
    <w:rsid w:val="00BB4FDA"/>
    <w:rPr>
      <w:rFonts w:ascii="Tahoma" w:hAnsi="Tahoma" w:cs="Tahoma"/>
      <w:sz w:val="16"/>
      <w:szCs w:val="16"/>
    </w:rPr>
  </w:style>
  <w:style w:type="paragraph" w:styleId="Caption">
    <w:name w:val="caption"/>
    <w:next w:val="Normal"/>
    <w:link w:val="CaptionChar"/>
    <w:qFormat/>
    <w:rsid w:val="008512C7"/>
    <w:pPr>
      <w:spacing w:before="120" w:after="120"/>
      <w:outlineLvl w:val="0"/>
    </w:pPr>
    <w:rPr>
      <w:bCs/>
      <w:sz w:val="24"/>
      <w:lang w:val="en-GB"/>
    </w:rPr>
  </w:style>
  <w:style w:type="character" w:customStyle="1" w:styleId="CaptionChar">
    <w:name w:val="Caption Char"/>
    <w:link w:val="Caption"/>
    <w:rsid w:val="008512C7"/>
    <w:rPr>
      <w:bCs/>
      <w:sz w:val="24"/>
      <w:lang w:val="en-GB"/>
    </w:rPr>
  </w:style>
  <w:style w:type="character" w:customStyle="1" w:styleId="Heading1Char">
    <w:name w:val="Heading 1 Char"/>
    <w:basedOn w:val="DefaultParagraphFont"/>
    <w:link w:val="Heading1"/>
    <w:uiPriority w:val="9"/>
    <w:rsid w:val="006505BB"/>
    <w:rPr>
      <w:rFonts w:asciiTheme="majorHAnsi" w:eastAsiaTheme="majorEastAsia" w:hAnsiTheme="majorHAnsi" w:cstheme="majorBidi"/>
      <w:b/>
      <w:bCs/>
      <w:color w:val="365F91" w:themeColor="accent1" w:themeShade="BF"/>
      <w:sz w:val="28"/>
      <w:szCs w:val="28"/>
    </w:rPr>
  </w:style>
  <w:style w:type="paragraph" w:styleId="ListBullet">
    <w:name w:val="List Bullet"/>
    <w:basedOn w:val="Normal"/>
    <w:autoRedefine/>
    <w:semiHidden/>
    <w:rsid w:val="005B189D"/>
    <w:pPr>
      <w:tabs>
        <w:tab w:val="num" w:pos="0"/>
        <w:tab w:val="left" w:pos="3840"/>
      </w:tabs>
      <w:ind w:firstLine="0"/>
    </w:pPr>
    <w:rPr>
      <w:color w:val="548DD4" w:themeColor="text2" w:themeTint="99"/>
      <w:lang w:val="en-US"/>
    </w:rPr>
  </w:style>
  <w:style w:type="paragraph" w:styleId="ListParagraph">
    <w:name w:val="List Paragraph"/>
    <w:basedOn w:val="Normal"/>
    <w:uiPriority w:val="99"/>
    <w:qFormat/>
    <w:rsid w:val="002F6417"/>
    <w:pPr>
      <w:spacing w:after="200" w:line="276" w:lineRule="auto"/>
      <w:ind w:left="720" w:firstLine="0"/>
    </w:pPr>
    <w:rPr>
      <w:rFonts w:ascii="Calibri" w:eastAsia="Calibri" w:hAnsi="Calibri" w:cs="Calibri"/>
      <w:sz w:val="22"/>
      <w:szCs w:val="22"/>
      <w:lang w:val="en-US" w:eastAsia="en-US"/>
    </w:rPr>
  </w:style>
  <w:style w:type="paragraph" w:styleId="NoSpacing">
    <w:name w:val="No Spacing"/>
    <w:uiPriority w:val="1"/>
    <w:qFormat/>
    <w:rsid w:val="00607180"/>
    <w:rPr>
      <w:sz w:val="24"/>
      <w:szCs w:val="24"/>
      <w:lang w:val="en-US" w:eastAsia="en-US"/>
    </w:rPr>
  </w:style>
  <w:style w:type="character" w:customStyle="1" w:styleId="apple-converted-space">
    <w:name w:val="apple-converted-space"/>
    <w:basedOn w:val="DefaultParagraphFont"/>
    <w:rsid w:val="00DE06F9"/>
  </w:style>
  <w:style w:type="character" w:styleId="Emphasis">
    <w:name w:val="Emphasis"/>
    <w:basedOn w:val="DefaultParagraphFont"/>
    <w:uiPriority w:val="20"/>
    <w:qFormat/>
    <w:rsid w:val="00DE06F9"/>
    <w:rPr>
      <w:i/>
      <w:iCs/>
    </w:rPr>
  </w:style>
  <w:style w:type="paragraph" w:styleId="Header">
    <w:name w:val="header"/>
    <w:basedOn w:val="Normal"/>
    <w:link w:val="HeaderChar"/>
    <w:unhideWhenUsed/>
    <w:rsid w:val="00782FFF"/>
    <w:pPr>
      <w:tabs>
        <w:tab w:val="center" w:pos="4680"/>
        <w:tab w:val="right" w:pos="9360"/>
      </w:tabs>
    </w:pPr>
  </w:style>
  <w:style w:type="character" w:customStyle="1" w:styleId="HeaderChar">
    <w:name w:val="Header Char"/>
    <w:basedOn w:val="DefaultParagraphFont"/>
    <w:link w:val="Header"/>
    <w:rsid w:val="00782FFF"/>
    <w:rPr>
      <w:sz w:val="24"/>
    </w:rPr>
  </w:style>
  <w:style w:type="paragraph" w:styleId="Footer">
    <w:name w:val="footer"/>
    <w:basedOn w:val="Normal"/>
    <w:link w:val="FooterChar"/>
    <w:uiPriority w:val="99"/>
    <w:unhideWhenUsed/>
    <w:rsid w:val="00782FFF"/>
    <w:pPr>
      <w:tabs>
        <w:tab w:val="center" w:pos="4680"/>
        <w:tab w:val="right" w:pos="9360"/>
      </w:tabs>
    </w:pPr>
  </w:style>
  <w:style w:type="character" w:customStyle="1" w:styleId="FooterChar">
    <w:name w:val="Footer Char"/>
    <w:basedOn w:val="DefaultParagraphFont"/>
    <w:link w:val="Footer"/>
    <w:uiPriority w:val="99"/>
    <w:rsid w:val="00782FFF"/>
    <w:rPr>
      <w:sz w:val="24"/>
    </w:rPr>
  </w:style>
  <w:style w:type="paragraph" w:customStyle="1" w:styleId="DefaultParagraphFontParaCharChar">
    <w:name w:val="Default Paragraph Font Para Char Char"/>
    <w:basedOn w:val="Normal"/>
    <w:rsid w:val="00763694"/>
    <w:pPr>
      <w:spacing w:after="160" w:line="240" w:lineRule="exact"/>
      <w:ind w:firstLine="0"/>
    </w:pPr>
    <w:rPr>
      <w:rFonts w:ascii="Arial" w:hAnsi="Arial"/>
      <w:sz w:val="20"/>
      <w:lang w:val="en-US" w:eastAsia="en-US"/>
    </w:rPr>
  </w:style>
  <w:style w:type="character" w:customStyle="1" w:styleId="Heading3Char">
    <w:name w:val="Heading 3 Char"/>
    <w:basedOn w:val="DefaultParagraphFont"/>
    <w:link w:val="Heading3"/>
    <w:uiPriority w:val="9"/>
    <w:semiHidden/>
    <w:rsid w:val="00763694"/>
    <w:rPr>
      <w:rFonts w:asciiTheme="majorHAnsi" w:eastAsiaTheme="majorEastAsia" w:hAnsiTheme="majorHAnsi" w:cstheme="majorBidi"/>
      <w:b/>
      <w:bCs/>
      <w:color w:val="4F81BD" w:themeColor="accent1"/>
      <w:sz w:val="24"/>
    </w:rPr>
  </w:style>
  <w:style w:type="paragraph" w:styleId="ListNumber">
    <w:name w:val="List Number"/>
    <w:basedOn w:val="Normal"/>
    <w:rsid w:val="00241A44"/>
    <w:pPr>
      <w:numPr>
        <w:numId w:val="6"/>
      </w:numPr>
    </w:pPr>
    <w:rPr>
      <w:szCs w:val="24"/>
      <w:lang w:val="en-US" w:eastAsia="en-US"/>
    </w:rPr>
  </w:style>
  <w:style w:type="character" w:customStyle="1" w:styleId="Heading2Char">
    <w:name w:val="Heading 2 Char"/>
    <w:basedOn w:val="DefaultParagraphFont"/>
    <w:link w:val="Heading2"/>
    <w:uiPriority w:val="9"/>
    <w:semiHidden/>
    <w:rsid w:val="00D8738A"/>
    <w:rPr>
      <w:rFonts w:asciiTheme="majorHAnsi" w:eastAsiaTheme="majorEastAsia" w:hAnsiTheme="majorHAnsi" w:cstheme="majorBidi"/>
      <w:b/>
      <w:bCs/>
      <w:color w:val="4F81BD" w:themeColor="accent1"/>
      <w:sz w:val="26"/>
      <w:szCs w:val="26"/>
      <w:lang w:val="en-US" w:eastAsia="en-US"/>
    </w:rPr>
  </w:style>
  <w:style w:type="character" w:styleId="Hyperlink">
    <w:name w:val="Hyperlink"/>
    <w:basedOn w:val="DefaultParagraphFont"/>
    <w:uiPriority w:val="99"/>
    <w:unhideWhenUsed/>
    <w:rsid w:val="00D8738A"/>
    <w:rPr>
      <w:rFonts w:ascii="Times New Roman" w:hAnsi="Times New Roman" w:cs="Times New Roman" w:hint="default"/>
      <w:color w:val="000000"/>
      <w:u w:val="single"/>
    </w:rPr>
  </w:style>
  <w:style w:type="table" w:styleId="TableGrid">
    <w:name w:val="Table Grid"/>
    <w:basedOn w:val="TableNormal"/>
    <w:uiPriority w:val="59"/>
    <w:rsid w:val="00D8738A"/>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D8738A"/>
    <w:pPr>
      <w:ind w:firstLine="0"/>
    </w:pPr>
    <w:rPr>
      <w:szCs w:val="24"/>
      <w:lang w:val="en-US" w:eastAsia="en-US"/>
    </w:rPr>
  </w:style>
  <w:style w:type="character" w:styleId="Strong">
    <w:name w:val="Strong"/>
    <w:basedOn w:val="DefaultParagraphFont"/>
    <w:uiPriority w:val="22"/>
    <w:qFormat/>
    <w:rsid w:val="00D8738A"/>
    <w:rPr>
      <w:b/>
      <w:bCs/>
    </w:rPr>
  </w:style>
  <w:style w:type="paragraph" w:styleId="NormalWeb">
    <w:name w:val="Normal (Web)"/>
    <w:basedOn w:val="Normal"/>
    <w:uiPriority w:val="99"/>
    <w:semiHidden/>
    <w:unhideWhenUsed/>
    <w:rsid w:val="00D8738A"/>
    <w:pPr>
      <w:spacing w:before="100" w:beforeAutospacing="1" w:after="100" w:afterAutospacing="1"/>
      <w:ind w:firstLine="0"/>
    </w:pPr>
    <w:rPr>
      <w:szCs w:val="24"/>
    </w:rPr>
  </w:style>
  <w:style w:type="paragraph" w:styleId="TOC1">
    <w:name w:val="toc 1"/>
    <w:basedOn w:val="Normal"/>
    <w:next w:val="Normal"/>
    <w:autoRedefine/>
    <w:uiPriority w:val="39"/>
    <w:rsid w:val="00D8738A"/>
    <w:pPr>
      <w:tabs>
        <w:tab w:val="right" w:leader="dot" w:pos="9300"/>
      </w:tabs>
      <w:spacing w:before="120" w:after="120"/>
      <w:ind w:firstLine="0"/>
    </w:pPr>
    <w:rPr>
      <w:b/>
      <w:bCs/>
      <w:noProof/>
      <w:szCs w:val="24"/>
    </w:rPr>
  </w:style>
  <w:style w:type="paragraph" w:customStyle="1" w:styleId="Default">
    <w:name w:val="Default"/>
    <w:rsid w:val="00D8738A"/>
    <w:pPr>
      <w:autoSpaceDE w:val="0"/>
      <w:autoSpaceDN w:val="0"/>
      <w:adjustRightInd w:val="0"/>
    </w:pPr>
    <w:rPr>
      <w:rFonts w:ascii="Arial" w:hAnsi="Arial" w:cs="Arial"/>
      <w:color w:val="000000"/>
      <w:sz w:val="24"/>
      <w:szCs w:val="24"/>
    </w:rPr>
  </w:style>
  <w:style w:type="paragraph" w:styleId="FootnoteText">
    <w:name w:val="footnote text"/>
    <w:basedOn w:val="Normal"/>
    <w:link w:val="FootnoteTextChar"/>
    <w:uiPriority w:val="99"/>
    <w:semiHidden/>
    <w:unhideWhenUsed/>
    <w:rsid w:val="00D8738A"/>
    <w:pPr>
      <w:ind w:firstLine="0"/>
    </w:pPr>
    <w:rPr>
      <w:sz w:val="20"/>
      <w:lang w:val="en-US" w:eastAsia="en-US"/>
    </w:rPr>
  </w:style>
  <w:style w:type="character" w:customStyle="1" w:styleId="FootnoteTextChar">
    <w:name w:val="Footnote Text Char"/>
    <w:basedOn w:val="DefaultParagraphFont"/>
    <w:link w:val="FootnoteText"/>
    <w:uiPriority w:val="99"/>
    <w:semiHidden/>
    <w:rsid w:val="00D8738A"/>
    <w:rPr>
      <w:lang w:val="en-US" w:eastAsia="en-US"/>
    </w:rPr>
  </w:style>
  <w:style w:type="character" w:styleId="FootnoteReference">
    <w:name w:val="footnote reference"/>
    <w:basedOn w:val="DefaultParagraphFont"/>
    <w:uiPriority w:val="99"/>
    <w:semiHidden/>
    <w:unhideWhenUsed/>
    <w:rsid w:val="00D8738A"/>
    <w:rPr>
      <w:vertAlign w:val="superscript"/>
    </w:rPr>
  </w:style>
  <w:style w:type="paragraph" w:styleId="CommentText">
    <w:name w:val="annotation text"/>
    <w:basedOn w:val="Normal"/>
    <w:link w:val="CommentTextChar"/>
    <w:semiHidden/>
    <w:rsid w:val="00D8738A"/>
    <w:pPr>
      <w:ind w:firstLine="0"/>
    </w:pPr>
    <w:rPr>
      <w:sz w:val="20"/>
      <w:lang w:val="en-US" w:eastAsia="en-US"/>
    </w:rPr>
  </w:style>
  <w:style w:type="character" w:customStyle="1" w:styleId="CommentTextChar">
    <w:name w:val="Comment Text Char"/>
    <w:basedOn w:val="DefaultParagraphFont"/>
    <w:link w:val="CommentText"/>
    <w:semiHidden/>
    <w:rsid w:val="00D8738A"/>
    <w:rPr>
      <w:lang w:val="en-US" w:eastAsia="en-US"/>
    </w:rPr>
  </w:style>
  <w:style w:type="paragraph" w:styleId="List">
    <w:name w:val="List"/>
    <w:basedOn w:val="Normal"/>
    <w:semiHidden/>
    <w:rsid w:val="00D8738A"/>
    <w:pPr>
      <w:ind w:left="283" w:hanging="283"/>
    </w:pPr>
    <w:rPr>
      <w:sz w:val="20"/>
    </w:rPr>
  </w:style>
  <w:style w:type="paragraph" w:styleId="TOCHeading">
    <w:name w:val="TOC Heading"/>
    <w:basedOn w:val="Heading1"/>
    <w:next w:val="Normal"/>
    <w:uiPriority w:val="39"/>
    <w:semiHidden/>
    <w:unhideWhenUsed/>
    <w:qFormat/>
    <w:rsid w:val="00D8738A"/>
    <w:pPr>
      <w:keepLines w:val="0"/>
      <w:spacing w:before="240" w:after="240" w:line="276" w:lineRule="auto"/>
      <w:ind w:left="680" w:hanging="680"/>
      <w:outlineLvl w:val="9"/>
    </w:pPr>
    <w:rPr>
      <w:rFonts w:ascii="Times New Roman" w:eastAsia="Times New Roman" w:hAnsi="Times New Roman" w:cs="Times New Roman"/>
      <w:bCs w:val="0"/>
      <w:caps/>
      <w:snapToGrid w:val="0"/>
      <w:color w:val="000000"/>
      <w:sz w:val="24"/>
      <w:szCs w:val="24"/>
      <w:lang w:eastAsia="ja-JP"/>
    </w:rPr>
  </w:style>
  <w:style w:type="paragraph" w:styleId="TOC2">
    <w:name w:val="toc 2"/>
    <w:basedOn w:val="Normal"/>
    <w:next w:val="Normal"/>
    <w:autoRedefine/>
    <w:uiPriority w:val="39"/>
    <w:unhideWhenUsed/>
    <w:rsid w:val="00D8738A"/>
    <w:pPr>
      <w:spacing w:after="100"/>
      <w:ind w:left="240" w:firstLine="0"/>
    </w:pPr>
    <w:rPr>
      <w:szCs w:val="24"/>
      <w:lang w:val="en-US" w:eastAsia="en-US"/>
    </w:rPr>
  </w:style>
  <w:style w:type="paragraph" w:styleId="TOC3">
    <w:name w:val="toc 3"/>
    <w:basedOn w:val="Normal"/>
    <w:next w:val="Normal"/>
    <w:autoRedefine/>
    <w:uiPriority w:val="39"/>
    <w:unhideWhenUsed/>
    <w:rsid w:val="00D8738A"/>
    <w:pPr>
      <w:spacing w:after="100"/>
      <w:ind w:left="480" w:firstLine="0"/>
    </w:pPr>
    <w:rPr>
      <w:szCs w:val="24"/>
      <w:lang w:val="en-US" w:eastAsia="en-US"/>
    </w:rPr>
  </w:style>
  <w:style w:type="paragraph" w:styleId="TOC4">
    <w:name w:val="toc 4"/>
    <w:basedOn w:val="Normal"/>
    <w:next w:val="Normal"/>
    <w:autoRedefine/>
    <w:uiPriority w:val="39"/>
    <w:unhideWhenUsed/>
    <w:rsid w:val="00D8738A"/>
    <w:pPr>
      <w:spacing w:after="100" w:line="276" w:lineRule="auto"/>
      <w:ind w:left="660" w:firstLine="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8738A"/>
    <w:pPr>
      <w:spacing w:after="100" w:line="276" w:lineRule="auto"/>
      <w:ind w:left="880" w:firstLine="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8738A"/>
    <w:pPr>
      <w:spacing w:after="100" w:line="276" w:lineRule="auto"/>
      <w:ind w:left="1100" w:firstLine="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8738A"/>
    <w:pPr>
      <w:spacing w:after="100" w:line="276" w:lineRule="auto"/>
      <w:ind w:left="1320" w:firstLine="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8738A"/>
    <w:pPr>
      <w:spacing w:after="100" w:line="276" w:lineRule="auto"/>
      <w:ind w:left="1540" w:firstLine="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8738A"/>
    <w:pPr>
      <w:spacing w:after="100" w:line="276" w:lineRule="auto"/>
      <w:ind w:left="1760" w:firstLine="0"/>
    </w:pPr>
    <w:rPr>
      <w:rFonts w:asciiTheme="minorHAnsi" w:eastAsiaTheme="minorEastAsia" w:hAnsiTheme="minorHAnsi" w:cstheme="minorBidi"/>
      <w:sz w:val="22"/>
      <w:szCs w:val="22"/>
    </w:rPr>
  </w:style>
  <w:style w:type="paragraph" w:styleId="Quote">
    <w:name w:val="Quote"/>
    <w:basedOn w:val="Normal"/>
    <w:next w:val="Normal"/>
    <w:link w:val="QuoteChar"/>
    <w:uiPriority w:val="29"/>
    <w:qFormat/>
    <w:rsid w:val="00D8738A"/>
    <w:pPr>
      <w:spacing w:after="200" w:line="276" w:lineRule="auto"/>
      <w:ind w:firstLine="0"/>
    </w:pPr>
    <w:rPr>
      <w:rFonts w:asciiTheme="minorHAnsi" w:eastAsiaTheme="minorEastAsia" w:hAnsiTheme="minorHAnsi" w:cstheme="minorBidi"/>
      <w:i/>
      <w:iCs/>
      <w:color w:val="000000" w:themeColor="text1"/>
      <w:sz w:val="22"/>
      <w:szCs w:val="22"/>
      <w:lang w:val="en-US" w:eastAsia="ja-JP"/>
    </w:rPr>
  </w:style>
  <w:style w:type="character" w:customStyle="1" w:styleId="QuoteChar">
    <w:name w:val="Quote Char"/>
    <w:basedOn w:val="DefaultParagraphFont"/>
    <w:link w:val="Quote"/>
    <w:uiPriority w:val="29"/>
    <w:rsid w:val="00D8738A"/>
    <w:rPr>
      <w:rFonts w:asciiTheme="minorHAnsi" w:eastAsiaTheme="minorEastAsia" w:hAnsiTheme="minorHAnsi" w:cstheme="minorBidi"/>
      <w:i/>
      <w:iCs/>
      <w:color w:val="000000" w:themeColor="text1"/>
      <w:sz w:val="22"/>
      <w:szCs w:val="22"/>
      <w:lang w:val="en-US" w:eastAsia="ja-JP"/>
    </w:rPr>
  </w:style>
  <w:style w:type="character" w:styleId="CommentReference">
    <w:name w:val="annotation reference"/>
    <w:basedOn w:val="DefaultParagraphFont"/>
    <w:uiPriority w:val="99"/>
    <w:semiHidden/>
    <w:unhideWhenUsed/>
    <w:rsid w:val="00A07103"/>
    <w:rPr>
      <w:sz w:val="16"/>
      <w:szCs w:val="16"/>
    </w:rPr>
  </w:style>
  <w:style w:type="paragraph" w:styleId="CommentSubject">
    <w:name w:val="annotation subject"/>
    <w:basedOn w:val="CommentText"/>
    <w:next w:val="CommentText"/>
    <w:link w:val="CommentSubjectChar"/>
    <w:uiPriority w:val="99"/>
    <w:semiHidden/>
    <w:unhideWhenUsed/>
    <w:rsid w:val="00A07103"/>
    <w:pPr>
      <w:ind w:firstLine="720"/>
    </w:pPr>
    <w:rPr>
      <w:b/>
      <w:bCs/>
      <w:lang w:val="en-CA" w:eastAsia="en-CA"/>
    </w:rPr>
  </w:style>
  <w:style w:type="character" w:customStyle="1" w:styleId="CommentSubjectChar">
    <w:name w:val="Comment Subject Char"/>
    <w:basedOn w:val="CommentTextChar"/>
    <w:link w:val="CommentSubject"/>
    <w:uiPriority w:val="99"/>
    <w:semiHidden/>
    <w:rsid w:val="00A07103"/>
    <w:rPr>
      <w:b/>
      <w:bCs/>
      <w:lang w:val="en-US" w:eastAsia="en-US"/>
    </w:rPr>
  </w:style>
  <w:style w:type="paragraph" w:styleId="Revision">
    <w:name w:val="Revision"/>
    <w:hidden/>
    <w:uiPriority w:val="99"/>
    <w:semiHidden/>
    <w:rsid w:val="00C04F0B"/>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43460">
      <w:bodyDiv w:val="1"/>
      <w:marLeft w:val="0"/>
      <w:marRight w:val="0"/>
      <w:marTop w:val="0"/>
      <w:marBottom w:val="0"/>
      <w:divBdr>
        <w:top w:val="none" w:sz="0" w:space="0" w:color="auto"/>
        <w:left w:val="none" w:sz="0" w:space="0" w:color="auto"/>
        <w:bottom w:val="none" w:sz="0" w:space="0" w:color="auto"/>
        <w:right w:val="none" w:sz="0" w:space="0" w:color="auto"/>
      </w:divBdr>
    </w:div>
    <w:div w:id="48461393">
      <w:bodyDiv w:val="1"/>
      <w:marLeft w:val="0"/>
      <w:marRight w:val="0"/>
      <w:marTop w:val="0"/>
      <w:marBottom w:val="0"/>
      <w:divBdr>
        <w:top w:val="none" w:sz="0" w:space="0" w:color="auto"/>
        <w:left w:val="none" w:sz="0" w:space="0" w:color="auto"/>
        <w:bottom w:val="none" w:sz="0" w:space="0" w:color="auto"/>
        <w:right w:val="none" w:sz="0" w:space="0" w:color="auto"/>
      </w:divBdr>
    </w:div>
    <w:div w:id="138772234">
      <w:bodyDiv w:val="1"/>
      <w:marLeft w:val="0"/>
      <w:marRight w:val="0"/>
      <w:marTop w:val="0"/>
      <w:marBottom w:val="0"/>
      <w:divBdr>
        <w:top w:val="none" w:sz="0" w:space="0" w:color="auto"/>
        <w:left w:val="none" w:sz="0" w:space="0" w:color="auto"/>
        <w:bottom w:val="none" w:sz="0" w:space="0" w:color="auto"/>
        <w:right w:val="none" w:sz="0" w:space="0" w:color="auto"/>
      </w:divBdr>
    </w:div>
    <w:div w:id="525480334">
      <w:bodyDiv w:val="1"/>
      <w:marLeft w:val="0"/>
      <w:marRight w:val="0"/>
      <w:marTop w:val="0"/>
      <w:marBottom w:val="0"/>
      <w:divBdr>
        <w:top w:val="none" w:sz="0" w:space="0" w:color="auto"/>
        <w:left w:val="none" w:sz="0" w:space="0" w:color="auto"/>
        <w:bottom w:val="none" w:sz="0" w:space="0" w:color="auto"/>
        <w:right w:val="none" w:sz="0" w:space="0" w:color="auto"/>
      </w:divBdr>
    </w:div>
    <w:div w:id="686560174">
      <w:bodyDiv w:val="1"/>
      <w:marLeft w:val="0"/>
      <w:marRight w:val="0"/>
      <w:marTop w:val="0"/>
      <w:marBottom w:val="0"/>
      <w:divBdr>
        <w:top w:val="none" w:sz="0" w:space="0" w:color="auto"/>
        <w:left w:val="none" w:sz="0" w:space="0" w:color="auto"/>
        <w:bottom w:val="none" w:sz="0" w:space="0" w:color="auto"/>
        <w:right w:val="none" w:sz="0" w:space="0" w:color="auto"/>
      </w:divBdr>
    </w:div>
    <w:div w:id="709183323">
      <w:bodyDiv w:val="1"/>
      <w:marLeft w:val="0"/>
      <w:marRight w:val="0"/>
      <w:marTop w:val="0"/>
      <w:marBottom w:val="0"/>
      <w:divBdr>
        <w:top w:val="none" w:sz="0" w:space="0" w:color="auto"/>
        <w:left w:val="none" w:sz="0" w:space="0" w:color="auto"/>
        <w:bottom w:val="none" w:sz="0" w:space="0" w:color="auto"/>
        <w:right w:val="none" w:sz="0" w:space="0" w:color="auto"/>
      </w:divBdr>
    </w:div>
    <w:div w:id="1153721799">
      <w:bodyDiv w:val="1"/>
      <w:marLeft w:val="0"/>
      <w:marRight w:val="0"/>
      <w:marTop w:val="0"/>
      <w:marBottom w:val="0"/>
      <w:divBdr>
        <w:top w:val="none" w:sz="0" w:space="0" w:color="auto"/>
        <w:left w:val="none" w:sz="0" w:space="0" w:color="auto"/>
        <w:bottom w:val="none" w:sz="0" w:space="0" w:color="auto"/>
        <w:right w:val="none" w:sz="0" w:space="0" w:color="auto"/>
      </w:divBdr>
    </w:div>
    <w:div w:id="1511414062">
      <w:bodyDiv w:val="1"/>
      <w:marLeft w:val="0"/>
      <w:marRight w:val="0"/>
      <w:marTop w:val="0"/>
      <w:marBottom w:val="0"/>
      <w:divBdr>
        <w:top w:val="none" w:sz="0" w:space="0" w:color="auto"/>
        <w:left w:val="none" w:sz="0" w:space="0" w:color="auto"/>
        <w:bottom w:val="none" w:sz="0" w:space="0" w:color="auto"/>
        <w:right w:val="none" w:sz="0" w:space="0" w:color="auto"/>
      </w:divBdr>
    </w:div>
    <w:div w:id="1558475210">
      <w:bodyDiv w:val="1"/>
      <w:marLeft w:val="0"/>
      <w:marRight w:val="0"/>
      <w:marTop w:val="0"/>
      <w:marBottom w:val="0"/>
      <w:divBdr>
        <w:top w:val="none" w:sz="0" w:space="0" w:color="auto"/>
        <w:left w:val="none" w:sz="0" w:space="0" w:color="auto"/>
        <w:bottom w:val="none" w:sz="0" w:space="0" w:color="auto"/>
        <w:right w:val="none" w:sz="0" w:space="0" w:color="auto"/>
      </w:divBdr>
    </w:div>
    <w:div w:id="1742093900">
      <w:bodyDiv w:val="1"/>
      <w:marLeft w:val="0"/>
      <w:marRight w:val="0"/>
      <w:marTop w:val="0"/>
      <w:marBottom w:val="0"/>
      <w:divBdr>
        <w:top w:val="none" w:sz="0" w:space="0" w:color="auto"/>
        <w:left w:val="none" w:sz="0" w:space="0" w:color="auto"/>
        <w:bottom w:val="none" w:sz="0" w:space="0" w:color="auto"/>
        <w:right w:val="none" w:sz="0" w:space="0" w:color="auto"/>
      </w:divBdr>
    </w:div>
    <w:div w:id="1766076501">
      <w:bodyDiv w:val="1"/>
      <w:marLeft w:val="0"/>
      <w:marRight w:val="0"/>
      <w:marTop w:val="0"/>
      <w:marBottom w:val="0"/>
      <w:divBdr>
        <w:top w:val="none" w:sz="0" w:space="0" w:color="auto"/>
        <w:left w:val="none" w:sz="0" w:space="0" w:color="auto"/>
        <w:bottom w:val="none" w:sz="0" w:space="0" w:color="auto"/>
        <w:right w:val="none" w:sz="0" w:space="0" w:color="auto"/>
      </w:divBdr>
    </w:div>
    <w:div w:id="1873567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117" Type="http://schemas.openxmlformats.org/officeDocument/2006/relationships/image" Target="media/image102.png"/><Relationship Id="rId21" Type="http://schemas.openxmlformats.org/officeDocument/2006/relationships/image" Target="media/image10.emf"/><Relationship Id="rId42" Type="http://schemas.openxmlformats.org/officeDocument/2006/relationships/image" Target="media/image31.emf"/><Relationship Id="rId47" Type="http://schemas.openxmlformats.org/officeDocument/2006/relationships/image" Target="media/image36.png"/><Relationship Id="rId63" Type="http://schemas.openxmlformats.org/officeDocument/2006/relationships/image" Target="media/image480.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emf"/><Relationship Id="rId16" Type="http://schemas.openxmlformats.org/officeDocument/2006/relationships/image" Target="media/image5.emf"/><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21.emf"/><Relationship Id="rId37" Type="http://schemas.openxmlformats.org/officeDocument/2006/relationships/image" Target="media/image26.emf"/><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emf"/><Relationship Id="rId123" Type="http://schemas.openxmlformats.org/officeDocument/2006/relationships/image" Target="media/image108.emf"/><Relationship Id="rId128" Type="http://schemas.openxmlformats.org/officeDocument/2006/relationships/image" Target="media/image113.emf"/><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emf"/><Relationship Id="rId27" Type="http://schemas.openxmlformats.org/officeDocument/2006/relationships/image" Target="media/image16.emf"/><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emf"/><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emf"/><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6.emf"/><Relationship Id="rId25" Type="http://schemas.openxmlformats.org/officeDocument/2006/relationships/image" Target="media/image14.emf"/><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2.png"/><Relationship Id="rId103" Type="http://schemas.openxmlformats.org/officeDocument/2006/relationships/image" Target="media/image88.emf"/><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emf"/><Relationship Id="rId129" Type="http://schemas.openxmlformats.org/officeDocument/2006/relationships/image" Target="media/image114.emf"/><Relationship Id="rId137" Type="http://schemas.openxmlformats.org/officeDocument/2006/relationships/image" Target="media/image122.emf"/><Relationship Id="rId20" Type="http://schemas.openxmlformats.org/officeDocument/2006/relationships/image" Target="media/image9.emf"/><Relationship Id="rId41" Type="http://schemas.openxmlformats.org/officeDocument/2006/relationships/image" Target="media/image30.emf"/><Relationship Id="rId54" Type="http://schemas.openxmlformats.org/officeDocument/2006/relationships/image" Target="media/image43.png"/><Relationship Id="rId62" Type="http://schemas.openxmlformats.org/officeDocument/2006/relationships/image" Target="media/image470.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image" Target="media/image125.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chart" Target="charts/chart1.xml"/><Relationship Id="rId106" Type="http://schemas.openxmlformats.org/officeDocument/2006/relationships/image" Target="media/image91.png"/><Relationship Id="rId114" Type="http://schemas.openxmlformats.org/officeDocument/2006/relationships/image" Target="media/image99.jpeg"/><Relationship Id="rId119" Type="http://schemas.openxmlformats.org/officeDocument/2006/relationships/image" Target="media/image104.png"/><Relationship Id="rId127" Type="http://schemas.openxmlformats.org/officeDocument/2006/relationships/image" Target="media/image112.emf"/><Relationship Id="rId10" Type="http://schemas.openxmlformats.org/officeDocument/2006/relationships/image" Target="media/image1.png"/><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emf"/><Relationship Id="rId101" Type="http://schemas.openxmlformats.org/officeDocument/2006/relationships/image" Target="media/image86.emf"/><Relationship Id="rId122" Type="http://schemas.openxmlformats.org/officeDocument/2006/relationships/image" Target="media/image107.emf"/><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7.emf"/><Relationship Id="rId39" Type="http://schemas.openxmlformats.org/officeDocument/2006/relationships/image" Target="media/image28.emf"/><Relationship Id="rId109" Type="http://schemas.openxmlformats.org/officeDocument/2006/relationships/image" Target="media/image94.png"/><Relationship Id="rId34" Type="http://schemas.openxmlformats.org/officeDocument/2006/relationships/image" Target="media/image23.em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emf"/><Relationship Id="rId120" Type="http://schemas.openxmlformats.org/officeDocument/2006/relationships/image" Target="media/image105.png"/><Relationship Id="rId125" Type="http://schemas.openxmlformats.org/officeDocument/2006/relationships/image" Target="media/image110.emf"/><Relationship Id="rId141" Type="http://schemas.openxmlformats.org/officeDocument/2006/relationships/image" Target="media/image126.emf"/><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3.emf"/><Relationship Id="rId40" Type="http://schemas.openxmlformats.org/officeDocument/2006/relationships/image" Target="media/image29.emf"/><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jpeg"/><Relationship Id="rId131" Type="http://schemas.openxmlformats.org/officeDocument/2006/relationships/image" Target="media/image116.png"/><Relationship Id="rId136" Type="http://schemas.openxmlformats.org/officeDocument/2006/relationships/image" Target="media/image121.png"/><Relationship Id="rId82" Type="http://schemas.openxmlformats.org/officeDocument/2006/relationships/image" Target="media/image67.png"/><Relationship Id="rId19" Type="http://schemas.openxmlformats.org/officeDocument/2006/relationships/image" Target="media/image8.emf"/><Relationship Id="rId14" Type="http://schemas.openxmlformats.org/officeDocument/2006/relationships/image" Target="media/image3.emf"/><Relationship Id="rId30" Type="http://schemas.openxmlformats.org/officeDocument/2006/relationships/image" Target="media/image19.emf"/><Relationship Id="rId35" Type="http://schemas.openxmlformats.org/officeDocument/2006/relationships/image" Target="media/image24.emf"/><Relationship Id="rId56" Type="http://schemas.openxmlformats.org/officeDocument/2006/relationships/image" Target="media/image45.emf"/><Relationship Id="rId77" Type="http://schemas.openxmlformats.org/officeDocument/2006/relationships/image" Target="media/image62.png"/><Relationship Id="rId100" Type="http://schemas.openxmlformats.org/officeDocument/2006/relationships/image" Target="media/image85.emf"/><Relationship Id="rId105" Type="http://schemas.openxmlformats.org/officeDocument/2006/relationships/image" Target="media/image90.png"/><Relationship Id="rId126" Type="http://schemas.openxmlformats.org/officeDocument/2006/relationships/image" Target="media/image111.emf"/></Relationships>
</file>

<file path=word/charts/_rels/chart1.xml.rels><?xml version="1.0" encoding="UTF-8" standalone="yes"?>
<Relationships xmlns="http://schemas.openxmlformats.org/package/2006/relationships"><Relationship Id="rId1" Type="http://schemas.openxmlformats.org/officeDocument/2006/relationships/oleObject" Target="file:///\\svbcpbsfp01\sablefish\Lacko\Paper_2012\tables201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'\\svbcpbsfp01\sablefish\Lacko\Paper2008-2011\[Tables2007_2011.xlsx]Figure CatchRatesSummary'!$B$2</c:f>
              <c:strCache>
                <c:ptCount val="1"/>
                <c:pt idx="0">
                  <c:v>S1</c:v>
                </c:pt>
              </c:strCache>
            </c:strRef>
          </c:tx>
          <c:spPr>
            <a:ln w="34925">
              <a:prstDash val="sysDash"/>
            </a:ln>
          </c:spPr>
          <c:marker>
            <c:symbol val="none"/>
          </c:marker>
          <c:cat>
            <c:numRef>
              <c:f>'\\svbcpbsfp01\sablefish\Lacko\Paper2008-2011\[Tables2007_2011.xlsx]Figure CatchRatesSummary'!$A$3:$A$12</c:f>
              <c:numCache>
                <c:formatCode>General</c:formatCode>
                <c:ptCount val="10"/>
                <c:pt idx="0">
                  <c:v>2003</c:v>
                </c:pt>
                <c:pt idx="1">
                  <c:v>2004</c:v>
                </c:pt>
                <c:pt idx="2">
                  <c:v>2005</c:v>
                </c:pt>
                <c:pt idx="3">
                  <c:v>2006</c:v>
                </c:pt>
                <c:pt idx="4">
                  <c:v>2007</c:v>
                </c:pt>
                <c:pt idx="5">
                  <c:v>2008</c:v>
                </c:pt>
                <c:pt idx="6">
                  <c:v>2009</c:v>
                </c:pt>
                <c:pt idx="7">
                  <c:v>2010</c:v>
                </c:pt>
                <c:pt idx="8">
                  <c:v>2011</c:v>
                </c:pt>
                <c:pt idx="9">
                  <c:v>2012</c:v>
                </c:pt>
              </c:numCache>
            </c:numRef>
          </c:cat>
          <c:val>
            <c:numRef>
              <c:f>'\\svbcpbsfp01\sablefish\Lacko\Paper2008-2011\[Tables2007_2011.xlsx]Figure CatchRatesSummary'!$B$3:$B$12</c:f>
              <c:numCache>
                <c:formatCode>General</c:formatCode>
                <c:ptCount val="10"/>
                <c:pt idx="0">
                  <c:v>9.1680989999999998</c:v>
                </c:pt>
                <c:pt idx="1">
                  <c:v>15.347557999999999</c:v>
                </c:pt>
                <c:pt idx="2">
                  <c:v>14.397330999999999</c:v>
                </c:pt>
                <c:pt idx="3">
                  <c:v>14.411721</c:v>
                </c:pt>
                <c:pt idx="4">
                  <c:v>12.875247</c:v>
                </c:pt>
                <c:pt idx="5">
                  <c:v>10.265725</c:v>
                </c:pt>
                <c:pt idx="6">
                  <c:v>10.154572</c:v>
                </c:pt>
                <c:pt idx="7">
                  <c:v>11.775944000000001</c:v>
                </c:pt>
                <c:pt idx="8">
                  <c:v>10.151096000000001</c:v>
                </c:pt>
                <c:pt idx="9">
                  <c:v>6.8491390000000001</c:v>
                </c:pt>
              </c:numCache>
            </c:numRef>
          </c:val>
          <c:smooth val="0"/>
        </c:ser>
        <c:ser>
          <c:idx val="0"/>
          <c:order val="1"/>
          <c:tx>
            <c:v>S2</c:v>
          </c:tx>
          <c:spPr>
            <a:ln>
              <a:solidFill>
                <a:schemeClr val="tx2">
                  <a:lumMod val="75000"/>
                </a:schemeClr>
              </a:solidFill>
            </a:ln>
          </c:spPr>
          <c:marker>
            <c:symbol val="none"/>
          </c:marker>
          <c:cat>
            <c:numRef>
              <c:f>'\\svbcpbsfp01\sablefish\Lacko\Paper2008-2011\[Tables2007_2011.xlsx]Figure CatchRatesSummary'!$A$3:$A$12</c:f>
              <c:numCache>
                <c:formatCode>General</c:formatCode>
                <c:ptCount val="10"/>
                <c:pt idx="0">
                  <c:v>2003</c:v>
                </c:pt>
                <c:pt idx="1">
                  <c:v>2004</c:v>
                </c:pt>
                <c:pt idx="2">
                  <c:v>2005</c:v>
                </c:pt>
                <c:pt idx="3">
                  <c:v>2006</c:v>
                </c:pt>
                <c:pt idx="4">
                  <c:v>2007</c:v>
                </c:pt>
                <c:pt idx="5">
                  <c:v>2008</c:v>
                </c:pt>
                <c:pt idx="6">
                  <c:v>2009</c:v>
                </c:pt>
                <c:pt idx="7">
                  <c:v>2010</c:v>
                </c:pt>
                <c:pt idx="8">
                  <c:v>2011</c:v>
                </c:pt>
                <c:pt idx="9">
                  <c:v>2012</c:v>
                </c:pt>
              </c:numCache>
            </c:numRef>
          </c:cat>
          <c:val>
            <c:numRef>
              <c:f>'\\svbcpbsfp01\sablefish\Lacko\Paper2008-2011\[Tables2007_2011.xlsx]Figure CatchRatesSummary'!$C$3:$C$12</c:f>
              <c:numCache>
                <c:formatCode>General</c:formatCode>
                <c:ptCount val="10"/>
                <c:pt idx="0">
                  <c:v>16.110935999999999</c:v>
                </c:pt>
                <c:pt idx="1">
                  <c:v>7.5402610000000001</c:v>
                </c:pt>
                <c:pt idx="2">
                  <c:v>10.561964</c:v>
                </c:pt>
                <c:pt idx="3">
                  <c:v>10.230249000000001</c:v>
                </c:pt>
                <c:pt idx="4">
                  <c:v>7.5479079999999996</c:v>
                </c:pt>
                <c:pt idx="5">
                  <c:v>11.577790999999999</c:v>
                </c:pt>
                <c:pt idx="6">
                  <c:v>4.5980730000000003</c:v>
                </c:pt>
                <c:pt idx="7">
                  <c:v>7.6753039999999997</c:v>
                </c:pt>
                <c:pt idx="8">
                  <c:v>10.55241</c:v>
                </c:pt>
                <c:pt idx="9">
                  <c:v>5.6382599999999998</c:v>
                </c:pt>
              </c:numCache>
            </c:numRef>
          </c:val>
          <c:smooth val="0"/>
        </c:ser>
        <c:ser>
          <c:idx val="2"/>
          <c:order val="2"/>
          <c:tx>
            <c:v>S3</c:v>
          </c:tx>
          <c:spPr>
            <a:ln>
              <a:prstDash val="lgDash"/>
            </a:ln>
          </c:spPr>
          <c:marker>
            <c:symbol val="none"/>
          </c:marker>
          <c:cat>
            <c:numRef>
              <c:f>'\\svbcpbsfp01\sablefish\Lacko\Paper2008-2011\[Tables2007_2011.xlsx]Figure CatchRatesSummary'!$A$3:$A$12</c:f>
              <c:numCache>
                <c:formatCode>General</c:formatCode>
                <c:ptCount val="10"/>
                <c:pt idx="0">
                  <c:v>2003</c:v>
                </c:pt>
                <c:pt idx="1">
                  <c:v>2004</c:v>
                </c:pt>
                <c:pt idx="2">
                  <c:v>2005</c:v>
                </c:pt>
                <c:pt idx="3">
                  <c:v>2006</c:v>
                </c:pt>
                <c:pt idx="4">
                  <c:v>2007</c:v>
                </c:pt>
                <c:pt idx="5">
                  <c:v>2008</c:v>
                </c:pt>
                <c:pt idx="6">
                  <c:v>2009</c:v>
                </c:pt>
                <c:pt idx="7">
                  <c:v>2010</c:v>
                </c:pt>
                <c:pt idx="8">
                  <c:v>2011</c:v>
                </c:pt>
                <c:pt idx="9">
                  <c:v>2012</c:v>
                </c:pt>
              </c:numCache>
            </c:numRef>
          </c:cat>
          <c:val>
            <c:numRef>
              <c:f>'\\svbcpbsfp01\sablefish\Lacko\Paper2008-2011\[Tables2007_2011.xlsx]Figure CatchRatesSummary'!$D$3:$D$12</c:f>
              <c:numCache>
                <c:formatCode>General</c:formatCode>
                <c:ptCount val="10"/>
                <c:pt idx="0">
                  <c:v>13.434170999999999</c:v>
                </c:pt>
                <c:pt idx="1">
                  <c:v>8.8205779999999994</c:v>
                </c:pt>
                <c:pt idx="2">
                  <c:v>10.272057999999999</c:v>
                </c:pt>
                <c:pt idx="3">
                  <c:v>13.336690000000001</c:v>
                </c:pt>
                <c:pt idx="4">
                  <c:v>8.632835</c:v>
                </c:pt>
                <c:pt idx="5">
                  <c:v>9.3422549999999998</c:v>
                </c:pt>
                <c:pt idx="6">
                  <c:v>10.024369999999999</c:v>
                </c:pt>
                <c:pt idx="7">
                  <c:v>9.5499209999999994</c:v>
                </c:pt>
                <c:pt idx="8">
                  <c:v>9.0396429999999999</c:v>
                </c:pt>
                <c:pt idx="9">
                  <c:v>6.7000570000000002</c:v>
                </c:pt>
              </c:numCache>
            </c:numRef>
          </c:val>
          <c:smooth val="0"/>
        </c:ser>
        <c:ser>
          <c:idx val="3"/>
          <c:order val="3"/>
          <c:tx>
            <c:v>S4</c:v>
          </c:tx>
          <c:spPr>
            <a:ln>
              <a:prstDash val="lgDashDotDot"/>
            </a:ln>
          </c:spPr>
          <c:marker>
            <c:symbol val="none"/>
          </c:marker>
          <c:cat>
            <c:numRef>
              <c:f>'\\svbcpbsfp01\sablefish\Lacko\Paper2008-2011\[Tables2007_2011.xlsx]Figure CatchRatesSummary'!$A$3:$A$12</c:f>
              <c:numCache>
                <c:formatCode>General</c:formatCode>
                <c:ptCount val="10"/>
                <c:pt idx="0">
                  <c:v>2003</c:v>
                </c:pt>
                <c:pt idx="1">
                  <c:v>2004</c:v>
                </c:pt>
                <c:pt idx="2">
                  <c:v>2005</c:v>
                </c:pt>
                <c:pt idx="3">
                  <c:v>2006</c:v>
                </c:pt>
                <c:pt idx="4">
                  <c:v>2007</c:v>
                </c:pt>
                <c:pt idx="5">
                  <c:v>2008</c:v>
                </c:pt>
                <c:pt idx="6">
                  <c:v>2009</c:v>
                </c:pt>
                <c:pt idx="7">
                  <c:v>2010</c:v>
                </c:pt>
                <c:pt idx="8">
                  <c:v>2011</c:v>
                </c:pt>
                <c:pt idx="9">
                  <c:v>2012</c:v>
                </c:pt>
              </c:numCache>
            </c:numRef>
          </c:cat>
          <c:val>
            <c:numRef>
              <c:f>'\\svbcpbsfp01\sablefish\Lacko\Paper2008-2011\[Tables2007_2011.xlsx]Figure CatchRatesSummary'!$E$3:$E$12</c:f>
              <c:numCache>
                <c:formatCode>General</c:formatCode>
                <c:ptCount val="10"/>
                <c:pt idx="0">
                  <c:v>9.7110099999999999</c:v>
                </c:pt>
                <c:pt idx="1">
                  <c:v>5.1825380000000001</c:v>
                </c:pt>
                <c:pt idx="2">
                  <c:v>7.4664130000000002</c:v>
                </c:pt>
                <c:pt idx="3">
                  <c:v>9.0270290000000006</c:v>
                </c:pt>
                <c:pt idx="4">
                  <c:v>7.3769830000000001</c:v>
                </c:pt>
                <c:pt idx="5">
                  <c:v>8.0965109999999996</c:v>
                </c:pt>
                <c:pt idx="6">
                  <c:v>6.1959359999999997</c:v>
                </c:pt>
                <c:pt idx="7">
                  <c:v>5.0599939999999997</c:v>
                </c:pt>
                <c:pt idx="8">
                  <c:v>5.9480219999999999</c:v>
                </c:pt>
                <c:pt idx="9">
                  <c:v>4.7644900000000003</c:v>
                </c:pt>
              </c:numCache>
            </c:numRef>
          </c:val>
          <c:smooth val="0"/>
        </c:ser>
        <c:ser>
          <c:idx val="4"/>
          <c:order val="4"/>
          <c:tx>
            <c:v>S5</c:v>
          </c:tx>
          <c:spPr>
            <a:ln>
              <a:solidFill>
                <a:schemeClr val="accent5"/>
              </a:solidFill>
              <a:prstDash val="solid"/>
            </a:ln>
          </c:spPr>
          <c:marker>
            <c:symbol val="none"/>
          </c:marker>
          <c:cat>
            <c:numRef>
              <c:f>'\\svbcpbsfp01\sablefish\Lacko\Paper2008-2011\[Tables2007_2011.xlsx]Figure CatchRatesSummary'!$A$3:$A$12</c:f>
              <c:numCache>
                <c:formatCode>General</c:formatCode>
                <c:ptCount val="10"/>
                <c:pt idx="0">
                  <c:v>2003</c:v>
                </c:pt>
                <c:pt idx="1">
                  <c:v>2004</c:v>
                </c:pt>
                <c:pt idx="2">
                  <c:v>2005</c:v>
                </c:pt>
                <c:pt idx="3">
                  <c:v>2006</c:v>
                </c:pt>
                <c:pt idx="4">
                  <c:v>2007</c:v>
                </c:pt>
                <c:pt idx="5">
                  <c:v>2008</c:v>
                </c:pt>
                <c:pt idx="6">
                  <c:v>2009</c:v>
                </c:pt>
                <c:pt idx="7">
                  <c:v>2010</c:v>
                </c:pt>
                <c:pt idx="8">
                  <c:v>2011</c:v>
                </c:pt>
                <c:pt idx="9">
                  <c:v>2012</c:v>
                </c:pt>
              </c:numCache>
            </c:numRef>
          </c:cat>
          <c:val>
            <c:numRef>
              <c:f>'\\svbcpbsfp01\sablefish\Lacko\Paper2008-2011\[Tables2007_2011.xlsx]Figure CatchRatesSummary'!$F$3:$F$12</c:f>
              <c:numCache>
                <c:formatCode>General</c:formatCode>
                <c:ptCount val="10"/>
                <c:pt idx="0">
                  <c:v>11.160847</c:v>
                </c:pt>
                <c:pt idx="1">
                  <c:v>7.4643139999999999</c:v>
                </c:pt>
                <c:pt idx="2">
                  <c:v>6.4221899999999996</c:v>
                </c:pt>
                <c:pt idx="3">
                  <c:v>10.715389999999999</c:v>
                </c:pt>
                <c:pt idx="4">
                  <c:v>6.5749060000000004</c:v>
                </c:pt>
                <c:pt idx="5">
                  <c:v>6.6740219999999999</c:v>
                </c:pt>
                <c:pt idx="6">
                  <c:v>4.5605880000000001</c:v>
                </c:pt>
                <c:pt idx="7">
                  <c:v>6.0825180000000003</c:v>
                </c:pt>
                <c:pt idx="8">
                  <c:v>6.6449749999999996</c:v>
                </c:pt>
                <c:pt idx="9">
                  <c:v>7.9095500000000003</c:v>
                </c:pt>
              </c:numCache>
            </c:numRef>
          </c:val>
          <c:smooth val="0"/>
        </c:ser>
        <c:dLbls>
          <c:showLegendKey val="0"/>
          <c:showVal val="0"/>
          <c:showCatName val="0"/>
          <c:showSerName val="0"/>
          <c:showPercent val="0"/>
          <c:showBubbleSize val="0"/>
        </c:dLbls>
        <c:marker val="1"/>
        <c:smooth val="0"/>
        <c:axId val="34036736"/>
        <c:axId val="34043008"/>
      </c:lineChart>
      <c:catAx>
        <c:axId val="34036736"/>
        <c:scaling>
          <c:orientation val="minMax"/>
        </c:scaling>
        <c:delete val="0"/>
        <c:axPos val="b"/>
        <c:title>
          <c:tx>
            <c:rich>
              <a:bodyPr/>
              <a:lstStyle/>
              <a:p>
                <a:pPr>
                  <a:defRPr/>
                </a:pPr>
                <a:r>
                  <a:rPr lang="en-CA"/>
                  <a:t>Year</a:t>
                </a:r>
              </a:p>
            </c:rich>
          </c:tx>
          <c:layout/>
          <c:overlay val="0"/>
        </c:title>
        <c:numFmt formatCode="General" sourceLinked="1"/>
        <c:majorTickMark val="out"/>
        <c:minorTickMark val="none"/>
        <c:tickLblPos val="nextTo"/>
        <c:crossAx val="34043008"/>
        <c:crosses val="autoZero"/>
        <c:auto val="1"/>
        <c:lblAlgn val="ctr"/>
        <c:lblOffset val="100"/>
        <c:noMultiLvlLbl val="0"/>
      </c:catAx>
      <c:valAx>
        <c:axId val="34043008"/>
        <c:scaling>
          <c:orientation val="minMax"/>
          <c:max val="24"/>
          <c:min val="4"/>
        </c:scaling>
        <c:delete val="0"/>
        <c:axPos val="l"/>
        <c:majorGridlines/>
        <c:title>
          <c:tx>
            <c:rich>
              <a:bodyPr rot="-5400000" vert="horz"/>
              <a:lstStyle/>
              <a:p>
                <a:pPr>
                  <a:defRPr/>
                </a:pPr>
                <a:r>
                  <a:rPr lang="en-CA"/>
                  <a:t>number per trap</a:t>
                </a:r>
              </a:p>
            </c:rich>
          </c:tx>
          <c:layout/>
          <c:overlay val="0"/>
        </c:title>
        <c:numFmt formatCode="General" sourceLinked="1"/>
        <c:majorTickMark val="out"/>
        <c:minorTickMark val="none"/>
        <c:tickLblPos val="nextTo"/>
        <c:txPr>
          <a:bodyPr rot="0" vert="horz"/>
          <a:lstStyle/>
          <a:p>
            <a:pPr>
              <a:defRPr/>
            </a:pPr>
            <a:endParaRPr lang="en-US"/>
          </a:p>
        </c:txPr>
        <c:crossAx val="34036736"/>
        <c:crosses val="autoZero"/>
        <c:crossBetween val="between"/>
      </c:valAx>
      <c:spPr>
        <a:ln w="6350"/>
      </c:spPr>
    </c:plotArea>
    <c:legend>
      <c:legendPos val="t"/>
      <c:layout>
        <c:manualLayout>
          <c:xMode val="edge"/>
          <c:yMode val="edge"/>
          <c:x val="0.27337921940928273"/>
          <c:y val="4.9155142531943238E-2"/>
          <c:w val="0.34271940928270039"/>
          <c:h val="7.914489404412739E-2"/>
        </c:manualLayout>
      </c:layout>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953700-C1B4-47C2-81D2-9D3E4B13C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124</Pages>
  <Words>13919</Words>
  <Characters>84092</Characters>
  <Application>Microsoft Office Word</Application>
  <DocSecurity>0</DocSecurity>
  <Lines>700</Lines>
  <Paragraphs>195</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97816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dfo</dc:creator>
  <cp:lastModifiedBy>DFO-MPO</cp:lastModifiedBy>
  <cp:revision>48</cp:revision>
  <cp:lastPrinted>2016-05-10T16:53:00Z</cp:lastPrinted>
  <dcterms:created xsi:type="dcterms:W3CDTF">2015-03-30T21:54:00Z</dcterms:created>
  <dcterms:modified xsi:type="dcterms:W3CDTF">2016-05-10T17:01:00Z</dcterms:modified>
</cp:coreProperties>
</file>